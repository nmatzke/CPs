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DB6CAE" w14:textId="56C382CD" w:rsidR="00245D77" w:rsidRDefault="00E43908">
      <w:pPr>
        <w:pStyle w:val="Title"/>
        <w:jc w:val="center"/>
        <w:rPr>
          <w:rFonts w:ascii="Times New Roman" w:eastAsia="Times New Roman" w:hAnsi="Times New Roman" w:cs="Times New Roman"/>
        </w:rPr>
      </w:pPr>
      <w:bookmarkStart w:id="0" w:name="_p9dwo1yx3uqq" w:colFirst="0" w:colLast="0"/>
      <w:bookmarkEnd w:id="0"/>
      <w:ins w:id="1" w:author="Nicholas Matzke" w:date="2025-12-03T12:38:00Z" w16du:dateUtc="2025-12-02T23:38:00Z">
        <w:r>
          <w:rPr>
            <w:rFonts w:ascii="Times New Roman" w:eastAsia="Times New Roman" w:hAnsi="Times New Roman" w:cs="Times New Roman"/>
          </w:rPr>
          <w:t>Statistical</w:t>
        </w:r>
      </w:ins>
      <w:r>
        <w:rPr>
          <w:rFonts w:ascii="Times New Roman" w:eastAsia="Times New Roman" w:hAnsi="Times New Roman" w:cs="Times New Roman"/>
        </w:rPr>
        <w:t xml:space="preserve"> Model Comparison Support</w:t>
      </w:r>
      <w:ins w:id="2" w:author="Nicholas Matzke" w:date="2025-12-03T12:38:00Z" w16du:dateUtc="2025-12-02T23:38:00Z">
        <w:r>
          <w:rPr>
            <w:rFonts w:ascii="Times New Roman" w:eastAsia="Times New Roman" w:hAnsi="Times New Roman" w:cs="Times New Roman"/>
          </w:rPr>
          <w:t>s</w:t>
        </w:r>
      </w:ins>
      <w:del w:id="3" w:author="Nicholas Matzke" w:date="2025-12-03T12:38:00Z" w16du:dateUtc="2025-12-02T23:38:00Z">
        <w:r w:rsidDel="00E43908">
          <w:rPr>
            <w:rFonts w:ascii="Times New Roman" w:eastAsia="Times New Roman" w:hAnsi="Times New Roman" w:cs="Times New Roman"/>
          </w:rPr>
          <w:delText>s</w:delText>
        </w:r>
      </w:del>
      <w:r>
        <w:rPr>
          <w:rFonts w:ascii="Times New Roman" w:eastAsia="Times New Roman" w:hAnsi="Times New Roman" w:cs="Times New Roman"/>
        </w:rPr>
        <w:t xml:space="preserve"> </w:t>
      </w:r>
      <w:del w:id="4" w:author="Nicholas Matzke" w:date="2025-12-03T12:38:00Z" w16du:dateUtc="2025-12-02T23:38:00Z">
        <w:r w:rsidDel="00E43908">
          <w:rPr>
            <w:rFonts w:ascii="Times New Roman" w:eastAsia="Times New Roman" w:hAnsi="Times New Roman" w:cs="Times New Roman"/>
          </w:rPr>
          <w:delText xml:space="preserve">the </w:delText>
        </w:r>
      </w:del>
      <w:ins w:id="5" w:author="Nicholas Matzke" w:date="2025-12-03T12:38:00Z" w16du:dateUtc="2025-12-02T23:38:00Z">
        <w:r>
          <w:rPr>
            <w:rFonts w:ascii="Times New Roman" w:eastAsia="Times New Roman" w:hAnsi="Times New Roman" w:cs="Times New Roman"/>
          </w:rPr>
          <w:t xml:space="preserve">a </w:t>
        </w:r>
      </w:ins>
      <w:r>
        <w:rPr>
          <w:rFonts w:ascii="Times New Roman" w:eastAsia="Times New Roman" w:hAnsi="Times New Roman" w:cs="Times New Roman"/>
        </w:rPr>
        <w:t xml:space="preserve">Pitcher Origin of </w:t>
      </w:r>
      <w:r>
        <w:rPr>
          <w:rFonts w:ascii="Times New Roman" w:eastAsia="Times New Roman" w:hAnsi="Times New Roman" w:cs="Times New Roman"/>
          <w:i/>
          <w:iCs/>
        </w:rPr>
        <w:t xml:space="preserve">Utricularia </w:t>
      </w:r>
      <w:r>
        <w:rPr>
          <w:rFonts w:ascii="Times New Roman" w:eastAsia="Times New Roman" w:hAnsi="Times New Roman" w:cs="Times New Roman"/>
        </w:rPr>
        <w:t>Suction Traps</w:t>
      </w:r>
    </w:p>
    <w:p w14:paraId="4FE54153" w14:textId="77777777" w:rsidR="00245D77" w:rsidRDefault="00245D77"/>
    <w:p w14:paraId="2907FF92" w14:textId="77777777" w:rsidR="00245D77" w:rsidRDefault="00000000">
      <w:pPr>
        <w:pStyle w:val="Heading1"/>
        <w:rPr>
          <w:rFonts w:ascii="Times New Roman" w:eastAsia="Times New Roman" w:hAnsi="Times New Roman" w:cs="Times New Roman"/>
        </w:rPr>
      </w:pPr>
      <w:bookmarkStart w:id="6" w:name="_ngynmvvz25kq" w:colFirst="0" w:colLast="0"/>
      <w:bookmarkEnd w:id="6"/>
      <w:r>
        <w:rPr>
          <w:rFonts w:ascii="Times New Roman" w:eastAsia="Times New Roman" w:hAnsi="Times New Roman" w:cs="Times New Roman"/>
        </w:rPr>
        <w:t>Abstract</w:t>
      </w:r>
    </w:p>
    <w:p w14:paraId="32E44587" w14:textId="4541B4EB"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Carnivorous plants have been the subject of fascination and research </w:t>
      </w:r>
      <w:del w:id="7" w:author="Nicholas Matzke" w:date="2025-12-03T12:39:00Z" w16du:dateUtc="2025-12-02T23:39:00Z">
        <w:r w:rsidDel="00E43908">
          <w:rPr>
            <w:rFonts w:ascii="Times New Roman" w:eastAsia="Times New Roman" w:hAnsi="Times New Roman" w:cs="Times New Roman"/>
            <w:sz w:val="24"/>
            <w:szCs w:val="24"/>
          </w:rPr>
          <w:delText>for almost 150 years</w:delText>
        </w:r>
      </w:del>
      <w:ins w:id="8" w:author="Nicholas Matzke" w:date="2025-12-03T12:39:00Z" w16du:dateUtc="2025-12-02T23:39:00Z">
        <w:r w:rsidR="00E43908">
          <w:rPr>
            <w:rFonts w:ascii="Times New Roman" w:eastAsia="Times New Roman" w:hAnsi="Times New Roman" w:cs="Times New Roman"/>
            <w:sz w:val="24"/>
            <w:szCs w:val="24"/>
          </w:rPr>
          <w:t>ever</w:t>
        </w:r>
      </w:ins>
      <w:r>
        <w:rPr>
          <w:rFonts w:ascii="Times New Roman" w:eastAsia="Times New Roman" w:hAnsi="Times New Roman" w:cs="Times New Roman"/>
          <w:sz w:val="24"/>
          <w:szCs w:val="24"/>
        </w:rPr>
        <w:t xml:space="preserve"> since Darwin codified the subject in his </w:t>
      </w:r>
      <w:ins w:id="9" w:author="Nicholas Matzke" w:date="2025-12-03T12:39:00Z" w16du:dateUtc="2025-12-02T23:39:00Z">
        <w:r w:rsidR="00E43908">
          <w:rPr>
            <w:rFonts w:ascii="Times New Roman" w:eastAsia="Times New Roman" w:hAnsi="Times New Roman" w:cs="Times New Roman"/>
            <w:sz w:val="24"/>
            <w:szCs w:val="24"/>
          </w:rPr>
          <w:t xml:space="preserve">1875 </w:t>
        </w:r>
      </w:ins>
      <w:r>
        <w:rPr>
          <w:rFonts w:ascii="Times New Roman" w:eastAsia="Times New Roman" w:hAnsi="Times New Roman" w:cs="Times New Roman"/>
          <w:sz w:val="24"/>
          <w:szCs w:val="24"/>
        </w:rPr>
        <w:t xml:space="preserve">book </w:t>
      </w:r>
      <w:r>
        <w:rPr>
          <w:rFonts w:ascii="Times New Roman" w:eastAsia="Times New Roman" w:hAnsi="Times New Roman" w:cs="Times New Roman"/>
          <w:i/>
          <w:iCs/>
          <w:sz w:val="24"/>
          <w:szCs w:val="24"/>
        </w:rPr>
        <w:t>Insectivorous Plants</w:t>
      </w:r>
      <w:r>
        <w:rPr>
          <w:rFonts w:ascii="Times New Roman" w:eastAsia="Times New Roman" w:hAnsi="Times New Roman" w:cs="Times New Roman"/>
          <w:sz w:val="24"/>
          <w:szCs w:val="24"/>
        </w:rPr>
        <w:t xml:space="preserve">. The origin of complex trapping mechanisms from structures adapted for photosynthesis is of particular interest. While Darwin </w:t>
      </w:r>
      <w:del w:id="10" w:author="Nicholas Matzke" w:date="2025-12-03T12:39:00Z" w16du:dateUtc="2025-12-02T23:39:00Z">
        <w:r w:rsidDel="00E43908">
          <w:rPr>
            <w:rFonts w:ascii="Times New Roman" w:eastAsia="Times New Roman" w:hAnsi="Times New Roman" w:cs="Times New Roman"/>
            <w:sz w:val="24"/>
            <w:szCs w:val="24"/>
          </w:rPr>
          <w:delText xml:space="preserve">and others </w:delText>
        </w:r>
      </w:del>
      <w:r>
        <w:rPr>
          <w:rFonts w:ascii="Times New Roman" w:eastAsia="Times New Roman" w:hAnsi="Times New Roman" w:cs="Times New Roman"/>
          <w:sz w:val="24"/>
          <w:szCs w:val="24"/>
        </w:rPr>
        <w:t xml:space="preserve">proposed </w:t>
      </w:r>
      <w:del w:id="11" w:author="Nicholas Matzke" w:date="2025-12-03T12:39:00Z" w16du:dateUtc="2025-12-02T23:39:00Z">
        <w:r w:rsidDel="00E43908">
          <w:rPr>
            <w:rFonts w:ascii="Times New Roman" w:eastAsia="Times New Roman" w:hAnsi="Times New Roman" w:cs="Times New Roman"/>
            <w:sz w:val="24"/>
            <w:szCs w:val="24"/>
          </w:rPr>
          <w:delText xml:space="preserve">the origin </w:delText>
        </w:r>
      </w:del>
      <w:ins w:id="12" w:author="Nicholas Matzke" w:date="2025-12-03T12:39:00Z" w16du:dateUtc="2025-12-02T23:39:00Z">
        <w:r w:rsidR="00E43908">
          <w:rPr>
            <w:rFonts w:ascii="Times New Roman" w:eastAsia="Times New Roman" w:hAnsi="Times New Roman" w:cs="Times New Roman"/>
            <w:sz w:val="24"/>
            <w:szCs w:val="24"/>
          </w:rPr>
          <w:t>a plausible scenario for</w:t>
        </w:r>
      </w:ins>
      <w:ins w:id="13" w:author="Nicholas Matzke" w:date="2025-12-03T12:40:00Z" w16du:dateUtc="2025-12-02T23:40:00Z">
        <w:r w:rsidR="00E43908">
          <w:rPr>
            <w:rFonts w:ascii="Times New Roman" w:eastAsia="Times New Roman" w:hAnsi="Times New Roman" w:cs="Times New Roman"/>
            <w:sz w:val="24"/>
            <w:szCs w:val="24"/>
          </w:rPr>
          <w:t xml:space="preserve"> the origin </w:t>
        </w:r>
      </w:ins>
      <w:r>
        <w:rPr>
          <w:rFonts w:ascii="Times New Roman" w:eastAsia="Times New Roman" w:hAnsi="Times New Roman" w:cs="Times New Roman"/>
          <w:sz w:val="24"/>
          <w:szCs w:val="24"/>
        </w:rPr>
        <w:t xml:space="preserve">of the </w:t>
      </w:r>
      <w:ins w:id="14" w:author="Nicholas Matzke" w:date="2025-12-03T12:40:00Z" w16du:dateUtc="2025-12-02T23:40:00Z">
        <w:r w:rsidR="00E43908">
          <w:rPr>
            <w:rFonts w:ascii="Times New Roman" w:eastAsia="Times New Roman" w:hAnsi="Times New Roman" w:cs="Times New Roman"/>
            <w:sz w:val="24"/>
            <w:szCs w:val="24"/>
          </w:rPr>
          <w:t xml:space="preserve">snap traps of the </w:t>
        </w:r>
      </w:ins>
      <w:r>
        <w:rPr>
          <w:rFonts w:ascii="Times New Roman" w:eastAsia="Times New Roman" w:hAnsi="Times New Roman" w:cs="Times New Roman"/>
          <w:sz w:val="24"/>
          <w:szCs w:val="24"/>
        </w:rPr>
        <w:t>Venus flytrap</w:t>
      </w:r>
      <w:ins w:id="15" w:author="Nicholas Matzke" w:date="2025-12-03T12:42:00Z" w16du:dateUtc="2025-12-02T23:42:00Z">
        <w:r w:rsidR="00E43908">
          <w:rPr>
            <w:rFonts w:ascii="Times New Roman" w:eastAsia="Times New Roman" w:hAnsi="Times New Roman" w:cs="Times New Roman"/>
            <w:sz w:val="24"/>
            <w:szCs w:val="24"/>
          </w:rPr>
          <w:t xml:space="preserve"> from </w:t>
        </w:r>
      </w:ins>
      <w:ins w:id="16" w:author="Nicholas Matzke" w:date="2025-12-03T12:43:00Z" w16du:dateUtc="2025-12-02T23:43:00Z">
        <w:r w:rsidR="00E43908">
          <w:rPr>
            <w:rFonts w:ascii="Times New Roman" w:eastAsia="Times New Roman" w:hAnsi="Times New Roman" w:cs="Times New Roman"/>
            <w:sz w:val="24"/>
            <w:szCs w:val="24"/>
          </w:rPr>
          <w:t>simpler adhesive traps</w:t>
        </w:r>
      </w:ins>
      <w:del w:id="17" w:author="Nicholas Matzke" w:date="2025-12-03T12:40:00Z" w16du:dateUtc="2025-12-02T23:40:00Z">
        <w:r w:rsidDel="00E43908">
          <w:rPr>
            <w:rFonts w:ascii="Times New Roman" w:eastAsia="Times New Roman" w:hAnsi="Times New Roman" w:cs="Times New Roman"/>
            <w:sz w:val="24"/>
            <w:szCs w:val="24"/>
          </w:rPr>
          <w:delText xml:space="preserve"> and other traps</w:delText>
        </w:r>
      </w:del>
      <w:r>
        <w:rPr>
          <w:rFonts w:ascii="Times New Roman" w:eastAsia="Times New Roman" w:hAnsi="Times New Roman" w:cs="Times New Roman"/>
          <w:sz w:val="24"/>
          <w:szCs w:val="24"/>
        </w:rPr>
        <w:t xml:space="preserve">, the origin of the tiny and complex bladder traps of the genus </w:t>
      </w:r>
      <w:r>
        <w:rPr>
          <w:rFonts w:ascii="Times New Roman" w:eastAsia="Times New Roman" w:hAnsi="Times New Roman" w:cs="Times New Roman"/>
          <w:i/>
          <w:iCs/>
          <w:sz w:val="24"/>
          <w:szCs w:val="24"/>
        </w:rPr>
        <w:t>Utricularia</w:t>
      </w:r>
      <w:r w:rsidRPr="00E43908">
        <w:rPr>
          <w:rFonts w:ascii="Times New Roman" w:eastAsia="Times New Roman" w:hAnsi="Times New Roman" w:cs="Times New Roman"/>
          <w:sz w:val="24"/>
          <w:szCs w:val="24"/>
          <w:rPrChange w:id="18" w:author="Nicholas Matzke" w:date="2025-12-03T12:41:00Z" w16du:dateUtc="2025-12-02T23:41:00Z">
            <w:rPr>
              <w:rFonts w:ascii="Times New Roman" w:eastAsia="Times New Roman" w:hAnsi="Times New Roman" w:cs="Times New Roman"/>
              <w:i/>
              <w:iCs/>
              <w:sz w:val="24"/>
              <w:szCs w:val="24"/>
            </w:rPr>
          </w:rPrChange>
        </w:rPr>
        <w:t xml:space="preserve"> </w:t>
      </w:r>
      <w:ins w:id="19" w:author="Nicholas Matzke" w:date="2025-12-03T12:41:00Z" w16du:dateUtc="2025-12-02T23:41:00Z">
        <w:r w:rsidR="00E43908" w:rsidRPr="00E43908">
          <w:rPr>
            <w:rFonts w:ascii="Times New Roman" w:eastAsia="Times New Roman" w:hAnsi="Times New Roman" w:cs="Times New Roman"/>
            <w:sz w:val="24"/>
            <w:szCs w:val="24"/>
            <w:rPrChange w:id="20" w:author="Nicholas Matzke" w:date="2025-12-03T12:41:00Z" w16du:dateUtc="2025-12-02T23:41:00Z">
              <w:rPr>
                <w:rFonts w:ascii="Times New Roman" w:eastAsia="Times New Roman" w:hAnsi="Times New Roman" w:cs="Times New Roman"/>
                <w:i/>
                <w:iCs/>
                <w:sz w:val="24"/>
                <w:szCs w:val="24"/>
              </w:rPr>
            </w:rPrChange>
          </w:rPr>
          <w:t xml:space="preserve">mystified </w:t>
        </w:r>
        <w:r w:rsidR="00E43908">
          <w:rPr>
            <w:rFonts w:ascii="Times New Roman" w:eastAsia="Times New Roman" w:hAnsi="Times New Roman" w:cs="Times New Roman"/>
            <w:sz w:val="24"/>
            <w:szCs w:val="24"/>
          </w:rPr>
          <w:t xml:space="preserve">Darwin and many subsequent workers, </w:t>
        </w:r>
      </w:ins>
      <w:del w:id="21" w:author="Nicholas Matzke" w:date="2025-12-03T12:41:00Z" w16du:dateUtc="2025-12-02T23:41:00Z">
        <w:r w:rsidDel="00E43908">
          <w:rPr>
            <w:rFonts w:ascii="Times New Roman" w:eastAsia="Times New Roman" w:hAnsi="Times New Roman" w:cs="Times New Roman"/>
            <w:sz w:val="24"/>
            <w:szCs w:val="24"/>
          </w:rPr>
          <w:delText xml:space="preserve">have not been discussed in detail </w:delText>
        </w:r>
      </w:del>
      <w:r>
        <w:rPr>
          <w:rFonts w:ascii="Times New Roman" w:eastAsia="Times New Roman" w:hAnsi="Times New Roman" w:cs="Times New Roman"/>
          <w:sz w:val="24"/>
          <w:szCs w:val="24"/>
        </w:rPr>
        <w:t xml:space="preserve">despite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being the most diverse genus of carnivorous plants. In this study, we test the “pitcher hypothesis,” which proposes that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w:t>
      </w:r>
      <w:ins w:id="22" w:author="Nicholas Matzke" w:date="2025-12-03T12:43:00Z" w16du:dateUtc="2025-12-02T23:43:00Z">
        <w:r w:rsidR="00E43908">
          <w:rPr>
            <w:rFonts w:ascii="Times New Roman" w:eastAsia="Times New Roman" w:hAnsi="Times New Roman" w:cs="Times New Roman"/>
            <w:sz w:val="24"/>
            <w:szCs w:val="24"/>
          </w:rPr>
          <w:t xml:space="preserve">bladder </w:t>
        </w:r>
      </w:ins>
      <w:r>
        <w:rPr>
          <w:rFonts w:ascii="Times New Roman" w:eastAsia="Times New Roman" w:hAnsi="Times New Roman" w:cs="Times New Roman"/>
          <w:sz w:val="24"/>
          <w:szCs w:val="24"/>
        </w:rPr>
        <w:t xml:space="preserve">traps evolved </w:t>
      </w:r>
      <w:del w:id="23" w:author="Nicholas Matzke" w:date="2025-12-03T12:42:00Z" w16du:dateUtc="2025-12-02T23:42:00Z">
        <w:r w:rsidDel="00E43908">
          <w:rPr>
            <w:rFonts w:ascii="Times New Roman" w:eastAsia="Times New Roman" w:hAnsi="Times New Roman" w:cs="Times New Roman"/>
            <w:sz w:val="24"/>
            <w:szCs w:val="24"/>
          </w:rPr>
          <w:delText xml:space="preserve">through a </w:delText>
        </w:r>
      </w:del>
      <w:r>
        <w:rPr>
          <w:rFonts w:ascii="Times New Roman" w:eastAsia="Times New Roman" w:hAnsi="Times New Roman" w:cs="Times New Roman"/>
          <w:sz w:val="24"/>
          <w:szCs w:val="24"/>
        </w:rPr>
        <w:t>gradual</w:t>
      </w:r>
      <w:ins w:id="24" w:author="Nicholas Matzke" w:date="2025-12-03T12:42:00Z" w16du:dateUtc="2025-12-02T23:42:00Z">
        <w:r w:rsidR="00E43908">
          <w:rPr>
            <w:rFonts w:ascii="Times New Roman" w:eastAsia="Times New Roman" w:hAnsi="Times New Roman" w:cs="Times New Roman"/>
            <w:sz w:val="24"/>
            <w:szCs w:val="24"/>
          </w:rPr>
          <w:t xml:space="preserve">ly from an </w:t>
        </w:r>
      </w:ins>
      <w:del w:id="25" w:author="Nicholas Matzke" w:date="2025-12-03T12:42:00Z" w16du:dateUtc="2025-12-02T23:42:00Z">
        <w:r w:rsidDel="00E43908">
          <w:rPr>
            <w:rFonts w:ascii="Times New Roman" w:eastAsia="Times New Roman" w:hAnsi="Times New Roman" w:cs="Times New Roman"/>
            <w:sz w:val="24"/>
            <w:szCs w:val="24"/>
          </w:rPr>
          <w:delText xml:space="preserve"> transition from </w:delText>
        </w:r>
      </w:del>
      <w:r>
        <w:rPr>
          <w:rFonts w:ascii="Times New Roman" w:eastAsia="Times New Roman" w:hAnsi="Times New Roman" w:cs="Times New Roman"/>
          <w:sz w:val="24"/>
          <w:szCs w:val="24"/>
        </w:rPr>
        <w:t>adhesive trap</w:t>
      </w:r>
      <w:del w:id="26" w:author="Nicholas Matzke" w:date="2025-12-03T12:42:00Z" w16du:dateUtc="2025-12-02T23:42:00Z">
        <w:r w:rsidDel="00E43908">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w:t>
      </w:r>
      <w:ins w:id="27" w:author="Nicholas Matzke" w:date="2025-12-03T12:42:00Z" w16du:dateUtc="2025-12-02T23:42:00Z">
        <w:r w:rsidR="00E43908">
          <w:rPr>
            <w:rFonts w:ascii="Times New Roman" w:eastAsia="Times New Roman" w:hAnsi="Times New Roman" w:cs="Times New Roman"/>
            <w:sz w:val="24"/>
            <w:szCs w:val="24"/>
          </w:rPr>
          <w:t>ancestor</w:t>
        </w:r>
      </w:ins>
      <w:ins w:id="28" w:author="Nicholas Matzke" w:date="2025-12-03T12:43:00Z" w16du:dateUtc="2025-12-02T23:43:00Z">
        <w:r w:rsidR="00E43908">
          <w:rPr>
            <w:rFonts w:ascii="Times New Roman" w:eastAsia="Times New Roman" w:hAnsi="Times New Roman" w:cs="Times New Roman"/>
            <w:sz w:val="24"/>
            <w:szCs w:val="24"/>
          </w:rPr>
          <w:t>, via an extinct pitcher trap intermediate</w:t>
        </w:r>
      </w:ins>
      <w:del w:id="29" w:author="Nicholas Matzke" w:date="2025-12-03T12:43:00Z" w16du:dateUtc="2025-12-02T23:43:00Z">
        <w:r w:rsidDel="00E43908">
          <w:rPr>
            <w:rFonts w:ascii="Times New Roman" w:eastAsia="Times New Roman" w:hAnsi="Times New Roman" w:cs="Times New Roman"/>
            <w:sz w:val="24"/>
            <w:szCs w:val="24"/>
          </w:rPr>
          <w:delText>to pitcher traps and suction traps</w:delText>
        </w:r>
      </w:del>
      <w:r>
        <w:rPr>
          <w:rFonts w:ascii="Times New Roman" w:eastAsia="Times New Roman" w:hAnsi="Times New Roman" w:cs="Times New Roman"/>
          <w:sz w:val="24"/>
          <w:szCs w:val="24"/>
        </w:rPr>
        <w:t xml:space="preserve">. </w:t>
      </w:r>
      <w:ins w:id="30" w:author="Nicholas Matzke" w:date="2025-12-03T12:44:00Z" w16du:dateUtc="2025-12-02T23:44:00Z">
        <w:r w:rsidR="00925091">
          <w:rPr>
            <w:rFonts w:ascii="Times New Roman" w:eastAsia="Times New Roman" w:hAnsi="Times New Roman" w:cs="Times New Roman"/>
            <w:sz w:val="24"/>
            <w:szCs w:val="24"/>
          </w:rPr>
          <w:t>To overcome the lack of any fossil evidence for this scenario,</w:t>
        </w:r>
      </w:ins>
      <w:ins w:id="31" w:author="Nicholas Matzke" w:date="2025-12-03T12:45:00Z" w16du:dateUtc="2025-12-02T23:45:00Z">
        <w:r w:rsidR="00925091">
          <w:rPr>
            <w:rFonts w:ascii="Times New Roman" w:eastAsia="Times New Roman" w:hAnsi="Times New Roman" w:cs="Times New Roman"/>
            <w:sz w:val="24"/>
            <w:szCs w:val="24"/>
          </w:rPr>
          <w:t xml:space="preserve"> we constructed a variety of continuous-time Markov chain (CTMC) models</w:t>
        </w:r>
      </w:ins>
      <w:ins w:id="32" w:author="Nicholas Matzke" w:date="2025-12-03T12:46:00Z" w16du:dateUtc="2025-12-02T23:46:00Z">
        <w:r w:rsidR="00925091">
          <w:rPr>
            <w:rFonts w:ascii="Times New Roman" w:eastAsia="Times New Roman" w:hAnsi="Times New Roman" w:cs="Times New Roman"/>
            <w:sz w:val="24"/>
            <w:szCs w:val="24"/>
          </w:rPr>
          <w:t xml:space="preserve">, each of which </w:t>
        </w:r>
      </w:ins>
      <w:ins w:id="33" w:author="Nicholas Matzke" w:date="2025-12-03T12:47:00Z" w16du:dateUtc="2025-12-02T23:47:00Z">
        <w:r w:rsidR="00925091">
          <w:rPr>
            <w:rFonts w:ascii="Times New Roman" w:eastAsia="Times New Roman" w:hAnsi="Times New Roman" w:cs="Times New Roman"/>
            <w:sz w:val="24"/>
            <w:szCs w:val="24"/>
          </w:rPr>
          <w:t xml:space="preserve">consists of a transition matrix </w:t>
        </w:r>
      </w:ins>
      <w:ins w:id="34" w:author="Nicholas Matzke" w:date="2025-12-03T12:46:00Z" w16du:dateUtc="2025-12-02T23:46:00Z">
        <w:r w:rsidR="00925091">
          <w:rPr>
            <w:rFonts w:ascii="Times New Roman" w:eastAsia="Times New Roman" w:hAnsi="Times New Roman" w:cs="Times New Roman"/>
            <w:sz w:val="24"/>
            <w:szCs w:val="24"/>
          </w:rPr>
          <w:t>allow</w:t>
        </w:r>
      </w:ins>
      <w:ins w:id="35" w:author="Nicholas Matzke" w:date="2025-12-03T12:47:00Z" w16du:dateUtc="2025-12-02T23:47:00Z">
        <w:r w:rsidR="00925091">
          <w:rPr>
            <w:rFonts w:ascii="Times New Roman" w:eastAsia="Times New Roman" w:hAnsi="Times New Roman" w:cs="Times New Roman"/>
            <w:sz w:val="24"/>
            <w:szCs w:val="24"/>
          </w:rPr>
          <w:t>ing</w:t>
        </w:r>
      </w:ins>
      <w:ins w:id="36" w:author="Nicholas Matzke" w:date="2025-12-03T12:46:00Z" w16du:dateUtc="2025-12-02T23:46:00Z">
        <w:r w:rsidR="00925091">
          <w:rPr>
            <w:rFonts w:ascii="Times New Roman" w:eastAsia="Times New Roman" w:hAnsi="Times New Roman" w:cs="Times New Roman"/>
            <w:sz w:val="24"/>
            <w:szCs w:val="24"/>
          </w:rPr>
          <w:t xml:space="preserve"> or disallow</w:t>
        </w:r>
      </w:ins>
      <w:ins w:id="37" w:author="Nicholas Matzke" w:date="2025-12-03T12:47:00Z" w16du:dateUtc="2025-12-02T23:47:00Z">
        <w:r w:rsidR="00925091">
          <w:rPr>
            <w:rFonts w:ascii="Times New Roman" w:eastAsia="Times New Roman" w:hAnsi="Times New Roman" w:cs="Times New Roman"/>
            <w:sz w:val="24"/>
            <w:szCs w:val="24"/>
          </w:rPr>
          <w:t>ing</w:t>
        </w:r>
      </w:ins>
      <w:ins w:id="38" w:author="Nicholas Matzke" w:date="2025-12-03T12:46:00Z" w16du:dateUtc="2025-12-02T23:46:00Z">
        <w:r w:rsidR="00925091">
          <w:rPr>
            <w:rFonts w:ascii="Times New Roman" w:eastAsia="Times New Roman" w:hAnsi="Times New Roman" w:cs="Times New Roman"/>
            <w:sz w:val="24"/>
            <w:szCs w:val="24"/>
          </w:rPr>
          <w:t xml:space="preserve"> certain transitions between 11 types of tra</w:t>
        </w:r>
      </w:ins>
      <w:ins w:id="39" w:author="Nicholas Matzke" w:date="2025-12-03T12:47:00Z" w16du:dateUtc="2025-12-02T23:47:00Z">
        <w:r w:rsidR="00925091">
          <w:rPr>
            <w:rFonts w:ascii="Times New Roman" w:eastAsia="Times New Roman" w:hAnsi="Times New Roman" w:cs="Times New Roman"/>
            <w:sz w:val="24"/>
            <w:szCs w:val="24"/>
          </w:rPr>
          <w:t xml:space="preserve">ps. </w:t>
        </w:r>
      </w:ins>
      <w:r>
        <w:rPr>
          <w:rFonts w:ascii="Times New Roman" w:eastAsia="Times New Roman" w:hAnsi="Times New Roman" w:cs="Times New Roman"/>
          <w:sz w:val="24"/>
          <w:szCs w:val="24"/>
        </w:rPr>
        <w:t xml:space="preserve">We </w:t>
      </w:r>
      <w:del w:id="40" w:author="Nicholas Matzke" w:date="2025-12-03T12:47:00Z" w16du:dateUtc="2025-12-02T23:47:00Z">
        <w:r w:rsidDel="00925091">
          <w:rPr>
            <w:rFonts w:ascii="Times New Roman" w:eastAsia="Times New Roman" w:hAnsi="Times New Roman" w:cs="Times New Roman"/>
            <w:sz w:val="24"/>
            <w:szCs w:val="24"/>
          </w:rPr>
          <w:delText xml:space="preserve">constructed </w:delText>
        </w:r>
      </w:del>
      <w:ins w:id="41" w:author="Nicholas Matzke" w:date="2025-12-03T12:47:00Z" w16du:dateUtc="2025-12-02T23:47:00Z">
        <w:r w:rsidR="00925091">
          <w:rPr>
            <w:rFonts w:ascii="Times New Roman" w:eastAsia="Times New Roman" w:hAnsi="Times New Roman" w:cs="Times New Roman"/>
            <w:sz w:val="24"/>
            <w:szCs w:val="24"/>
          </w:rPr>
          <w:t xml:space="preserve">assembled available </w:t>
        </w:r>
      </w:ins>
      <w:r>
        <w:rPr>
          <w:rFonts w:ascii="Times New Roman" w:eastAsia="Times New Roman" w:hAnsi="Times New Roman" w:cs="Times New Roman"/>
          <w:sz w:val="24"/>
          <w:szCs w:val="24"/>
        </w:rPr>
        <w:t xml:space="preserve">phylogenetic trees for </w:t>
      </w:r>
      <w:ins w:id="42" w:author="Nicholas Matzke" w:date="2025-12-03T12:49:00Z" w16du:dateUtc="2025-12-02T23:49:00Z">
        <w:r w:rsidR="00925091">
          <w:rPr>
            <w:rFonts w:ascii="Times New Roman" w:eastAsia="Times New Roman" w:hAnsi="Times New Roman" w:cs="Times New Roman"/>
            <w:sz w:val="24"/>
            <w:szCs w:val="24"/>
          </w:rPr>
          <w:t xml:space="preserve">XX </w:t>
        </w:r>
      </w:ins>
      <w:r>
        <w:rPr>
          <w:rFonts w:ascii="Times New Roman" w:eastAsia="Times New Roman" w:hAnsi="Times New Roman" w:cs="Times New Roman"/>
          <w:sz w:val="24"/>
          <w:szCs w:val="24"/>
        </w:rPr>
        <w:t>carnivorous plant species</w:t>
      </w:r>
      <w:ins w:id="43" w:author="Nicholas Matzke" w:date="2025-12-03T12:47:00Z" w16du:dateUtc="2025-12-02T23:47:00Z">
        <w:r w:rsidR="00925091">
          <w:rPr>
            <w:rFonts w:ascii="Times New Roman" w:eastAsia="Times New Roman" w:hAnsi="Times New Roman" w:cs="Times New Roman"/>
            <w:sz w:val="24"/>
            <w:szCs w:val="24"/>
          </w:rPr>
          <w:t xml:space="preserve"> and non</w:t>
        </w:r>
      </w:ins>
      <w:ins w:id="44" w:author="Nicholas Matzke" w:date="2025-12-03T12:48:00Z" w16du:dateUtc="2025-12-02T23:48:00Z">
        <w:r w:rsidR="00925091">
          <w:rPr>
            <w:rFonts w:ascii="Times New Roman" w:eastAsia="Times New Roman" w:hAnsi="Times New Roman" w:cs="Times New Roman"/>
            <w:sz w:val="24"/>
            <w:szCs w:val="24"/>
          </w:rPr>
          <w:t xml:space="preserve">carnivorous outgroups, classified each species </w:t>
        </w:r>
      </w:ins>
      <w:ins w:id="45" w:author="Nicholas Matzke" w:date="2025-12-03T12:49:00Z" w16du:dateUtc="2025-12-02T23:49:00Z">
        <w:r w:rsidR="00925091">
          <w:rPr>
            <w:rFonts w:ascii="Times New Roman" w:eastAsia="Times New Roman" w:hAnsi="Times New Roman" w:cs="Times New Roman"/>
            <w:sz w:val="24"/>
            <w:szCs w:val="24"/>
          </w:rPr>
          <w:t xml:space="preserve">by trap type, and statistically compared the fit of </w:t>
        </w:r>
      </w:ins>
      <w:ins w:id="46" w:author="Nicholas Matzke" w:date="2025-12-03T12:50:00Z" w16du:dateUtc="2025-12-02T23:50:00Z">
        <w:r w:rsidR="00925091">
          <w:rPr>
            <w:rFonts w:ascii="Times New Roman" w:eastAsia="Times New Roman" w:hAnsi="Times New Roman" w:cs="Times New Roman"/>
            <w:sz w:val="24"/>
            <w:szCs w:val="24"/>
          </w:rPr>
          <w:t xml:space="preserve">18 CTMC </w:t>
        </w:r>
      </w:ins>
      <w:del w:id="47" w:author="Nicholas Matzke" w:date="2025-12-03T12:50:00Z" w16du:dateUtc="2025-12-02T23:50:00Z">
        <w:r w:rsidDel="00925091">
          <w:rPr>
            <w:rFonts w:ascii="Times New Roman" w:eastAsia="Times New Roman" w:hAnsi="Times New Roman" w:cs="Times New Roman"/>
            <w:sz w:val="24"/>
            <w:szCs w:val="24"/>
          </w:rPr>
          <w:delText xml:space="preserve"> and evaluated 18 evolutionary </w:delText>
        </w:r>
      </w:del>
      <w:r>
        <w:rPr>
          <w:rFonts w:ascii="Times New Roman" w:eastAsia="Times New Roman" w:hAnsi="Times New Roman" w:cs="Times New Roman"/>
          <w:sz w:val="24"/>
          <w:szCs w:val="24"/>
        </w:rPr>
        <w:t xml:space="preserve">models using </w:t>
      </w:r>
      <w:ins w:id="48" w:author="Nicholas Matzke" w:date="2025-12-03T12:50:00Z" w16du:dateUtc="2025-12-02T23:50:00Z">
        <w:r w:rsidR="00925091">
          <w:rPr>
            <w:rFonts w:ascii="Times New Roman" w:eastAsia="Times New Roman" w:hAnsi="Times New Roman" w:cs="Times New Roman"/>
            <w:sz w:val="24"/>
            <w:szCs w:val="24"/>
          </w:rPr>
          <w:t xml:space="preserve">Maximum Likleihood and </w:t>
        </w:r>
      </w:ins>
      <w:r>
        <w:rPr>
          <w:rFonts w:ascii="Times New Roman" w:eastAsia="Times New Roman" w:hAnsi="Times New Roman" w:cs="Times New Roman"/>
          <w:sz w:val="24"/>
          <w:szCs w:val="24"/>
        </w:rPr>
        <w:t>statistical model comparison</w:t>
      </w:r>
      <w:ins w:id="49" w:author="Nicholas Matzke" w:date="2025-12-03T12:50:00Z" w16du:dateUtc="2025-12-02T23:50:00Z">
        <w:r w:rsidR="00925091">
          <w:rPr>
            <w:rFonts w:ascii="Times New Roman" w:eastAsia="Times New Roman" w:hAnsi="Times New Roman" w:cs="Times New Roman"/>
            <w:sz w:val="24"/>
            <w:szCs w:val="24"/>
          </w:rPr>
          <w:t xml:space="preserve"> with Akaike Information Criterion</w:t>
        </w:r>
      </w:ins>
      <w:r>
        <w:rPr>
          <w:rFonts w:ascii="Times New Roman" w:eastAsia="Times New Roman" w:hAnsi="Times New Roman" w:cs="Times New Roman"/>
          <w:sz w:val="24"/>
          <w:szCs w:val="24"/>
        </w:rPr>
        <w:t xml:space="preserve">. The best-fitting model (PH-7R-AAI), consistent with the pitcher hypothesis, had an AIC weight of 60%, with two similar models accounting for the remaining 40%. These results support a </w:t>
      </w:r>
      <w:ins w:id="50" w:author="Nicholas Matzke" w:date="2025-12-03T12:50:00Z" w16du:dateUtc="2025-12-02T23:50:00Z">
        <w:r w:rsidR="00925091">
          <w:rPr>
            <w:rFonts w:ascii="Times New Roman" w:eastAsia="Times New Roman" w:hAnsi="Times New Roman" w:cs="Times New Roman"/>
            <w:sz w:val="24"/>
            <w:szCs w:val="24"/>
          </w:rPr>
          <w:t xml:space="preserve">circuitous </w:t>
        </w:r>
      </w:ins>
      <w:r>
        <w:rPr>
          <w:rFonts w:ascii="Times New Roman" w:eastAsia="Times New Roman" w:hAnsi="Times New Roman" w:cs="Times New Roman"/>
          <w:sz w:val="24"/>
          <w:szCs w:val="24"/>
        </w:rPr>
        <w:t>stepwise evolutionary pathway to the bladder tra</w:t>
      </w:r>
      <w:ins w:id="51" w:author="Nicholas Matzke" w:date="2025-12-03T12:51:00Z" w16du:dateUtc="2025-12-02T23:51:00Z">
        <w:r w:rsidR="00925091">
          <w:rPr>
            <w:rFonts w:ascii="Times New Roman" w:eastAsia="Times New Roman" w:hAnsi="Times New Roman" w:cs="Times New Roman"/>
            <w:sz w:val="24"/>
            <w:szCs w:val="24"/>
          </w:rPr>
          <w:t xml:space="preserve">p, and </w:t>
        </w:r>
      </w:ins>
      <w:del w:id="52" w:author="Nicholas Matzke" w:date="2025-12-03T12:51:00Z" w16du:dateUtc="2025-12-02T23:51:00Z">
        <w:r w:rsidDel="00925091">
          <w:rPr>
            <w:rFonts w:ascii="Times New Roman" w:eastAsia="Times New Roman" w:hAnsi="Times New Roman" w:cs="Times New Roman"/>
            <w:sz w:val="24"/>
            <w:szCs w:val="24"/>
          </w:rPr>
          <w:delText>p. Our approach</w:delText>
        </w:r>
      </w:del>
      <w:r>
        <w:rPr>
          <w:rFonts w:ascii="Times New Roman" w:eastAsia="Times New Roman" w:hAnsi="Times New Roman" w:cs="Times New Roman"/>
          <w:sz w:val="24"/>
          <w:szCs w:val="24"/>
        </w:rPr>
        <w:t xml:space="preserve"> demonstrate</w:t>
      </w:r>
      <w:del w:id="53" w:author="Nicholas Matzke" w:date="2025-12-03T12:51:00Z" w16du:dateUtc="2025-12-02T23:51:00Z">
        <w:r w:rsidDel="00925091">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how </w:t>
      </w:r>
      <w:ins w:id="54" w:author="Nicholas Matzke" w:date="2025-12-03T12:51:00Z" w16du:dateUtc="2025-12-02T23:51:00Z">
        <w:r w:rsidR="00925091">
          <w:rPr>
            <w:rFonts w:ascii="Times New Roman" w:eastAsia="Times New Roman" w:hAnsi="Times New Roman" w:cs="Times New Roman"/>
            <w:sz w:val="24"/>
            <w:szCs w:val="24"/>
          </w:rPr>
          <w:t xml:space="preserve">a </w:t>
        </w:r>
      </w:ins>
      <w:r>
        <w:rPr>
          <w:rFonts w:ascii="Times New Roman" w:eastAsia="Times New Roman" w:hAnsi="Times New Roman" w:cs="Times New Roman"/>
          <w:sz w:val="24"/>
          <w:szCs w:val="24"/>
        </w:rPr>
        <w:t xml:space="preserve">detailed </w:t>
      </w:r>
      <w:ins w:id="55" w:author="Nicholas Matzke" w:date="2025-12-03T12:51:00Z" w16du:dateUtc="2025-12-02T23:51:00Z">
        <w:r w:rsidR="00925091">
          <w:rPr>
            <w:rFonts w:ascii="Times New Roman" w:eastAsia="Times New Roman" w:hAnsi="Times New Roman" w:cs="Times New Roman"/>
            <w:sz w:val="24"/>
            <w:szCs w:val="24"/>
          </w:rPr>
          <w:t xml:space="preserve">stepwise </w:t>
        </w:r>
      </w:ins>
      <w:ins w:id="56" w:author="Nicholas Matzke" w:date="2025-12-03T12:52:00Z" w16du:dateUtc="2025-12-02T23:52:00Z">
        <w:r w:rsidR="00925091">
          <w:rPr>
            <w:rFonts w:ascii="Times New Roman" w:eastAsia="Times New Roman" w:hAnsi="Times New Roman" w:cs="Times New Roman"/>
            <w:sz w:val="24"/>
            <w:szCs w:val="24"/>
          </w:rPr>
          <w:t xml:space="preserve">evolutionary </w:t>
        </w:r>
      </w:ins>
      <w:del w:id="57" w:author="Nicholas Matzke" w:date="2025-12-03T12:51:00Z" w16du:dateUtc="2025-12-02T23:51:00Z">
        <w:r w:rsidDel="00925091">
          <w:rPr>
            <w:rFonts w:ascii="Times New Roman" w:eastAsia="Times New Roman" w:hAnsi="Times New Roman" w:cs="Times New Roman"/>
            <w:sz w:val="24"/>
            <w:szCs w:val="24"/>
          </w:rPr>
          <w:delText xml:space="preserve">adaptive </w:delText>
        </w:r>
      </w:del>
      <w:r>
        <w:rPr>
          <w:rFonts w:ascii="Times New Roman" w:eastAsia="Times New Roman" w:hAnsi="Times New Roman" w:cs="Times New Roman"/>
          <w:sz w:val="24"/>
          <w:szCs w:val="24"/>
        </w:rPr>
        <w:t>scenario</w:t>
      </w:r>
      <w:del w:id="58" w:author="Nicholas Matzke" w:date="2025-12-03T12:51:00Z" w16du:dateUtc="2025-12-02T23:51:00Z">
        <w:r w:rsidDel="00925091">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w:t>
      </w:r>
      <w:del w:id="59" w:author="Nicholas Matzke" w:date="2025-12-03T12:52:00Z" w16du:dateUtc="2025-12-02T23:52:00Z">
        <w:r w:rsidDel="00925091">
          <w:rPr>
            <w:rFonts w:ascii="Times New Roman" w:eastAsia="Times New Roman" w:hAnsi="Times New Roman" w:cs="Times New Roman"/>
            <w:sz w:val="24"/>
            <w:szCs w:val="24"/>
          </w:rPr>
          <w:delText xml:space="preserve">can </w:delText>
        </w:r>
      </w:del>
      <w:ins w:id="60" w:author="Nicholas Matzke" w:date="2025-12-03T12:52:00Z" w16du:dateUtc="2025-12-02T23:52:00Z">
        <w:r w:rsidR="00925091">
          <w:rPr>
            <w:rFonts w:ascii="Times New Roman" w:eastAsia="Times New Roman" w:hAnsi="Times New Roman" w:cs="Times New Roman"/>
            <w:sz w:val="24"/>
            <w:szCs w:val="24"/>
          </w:rPr>
          <w:t xml:space="preserve">may </w:t>
        </w:r>
      </w:ins>
      <w:r>
        <w:rPr>
          <w:rFonts w:ascii="Times New Roman" w:eastAsia="Times New Roman" w:hAnsi="Times New Roman" w:cs="Times New Roman"/>
          <w:sz w:val="24"/>
          <w:szCs w:val="24"/>
        </w:rPr>
        <w:t xml:space="preserve">be </w:t>
      </w:r>
      <w:ins w:id="61" w:author="Nicholas Matzke" w:date="2025-12-03T12:52:00Z" w16du:dateUtc="2025-12-02T23:52:00Z">
        <w:r w:rsidR="00925091">
          <w:rPr>
            <w:rFonts w:ascii="Times New Roman" w:eastAsia="Times New Roman" w:hAnsi="Times New Roman" w:cs="Times New Roman"/>
            <w:sz w:val="24"/>
            <w:szCs w:val="24"/>
          </w:rPr>
          <w:t xml:space="preserve">statistically </w:t>
        </w:r>
      </w:ins>
      <w:r>
        <w:rPr>
          <w:rFonts w:ascii="Times New Roman" w:eastAsia="Times New Roman" w:hAnsi="Times New Roman" w:cs="Times New Roman"/>
          <w:sz w:val="24"/>
          <w:szCs w:val="24"/>
        </w:rPr>
        <w:t xml:space="preserve">tested </w:t>
      </w:r>
      <w:del w:id="62" w:author="Nicholas Matzke" w:date="2025-12-03T12:52:00Z" w16du:dateUtc="2025-12-02T23:52:00Z">
        <w:r w:rsidDel="00925091">
          <w:rPr>
            <w:rFonts w:ascii="Times New Roman" w:eastAsia="Times New Roman" w:hAnsi="Times New Roman" w:cs="Times New Roman"/>
            <w:sz w:val="24"/>
            <w:szCs w:val="24"/>
          </w:rPr>
          <w:delText>by comparing statistically defined evolutionary models</w:delText>
        </w:r>
      </w:del>
      <w:ins w:id="63" w:author="Nicholas Matzke" w:date="2025-12-03T12:52:00Z" w16du:dateUtc="2025-12-02T23:52:00Z">
        <w:r w:rsidR="00925091">
          <w:rPr>
            <w:rFonts w:ascii="Times New Roman" w:eastAsia="Times New Roman" w:hAnsi="Times New Roman" w:cs="Times New Roman"/>
            <w:sz w:val="24"/>
            <w:szCs w:val="24"/>
          </w:rPr>
          <w:t>even without direct fossil evidence of key intermediate stages.</w:t>
        </w:r>
      </w:ins>
      <w:del w:id="64" w:author="Nicholas Matzke" w:date="2025-12-03T12:52:00Z" w16du:dateUtc="2025-12-02T23:52:00Z">
        <w:r w:rsidDel="00925091">
          <w:rPr>
            <w:rFonts w:ascii="Times New Roman" w:eastAsia="Times New Roman" w:hAnsi="Times New Roman" w:cs="Times New Roman"/>
            <w:sz w:val="24"/>
            <w:szCs w:val="24"/>
          </w:rPr>
          <w:delText>, allowing verbal hypotheses to be translated into the modern phylogenetic framework of statistical model comparison.</w:delText>
        </w:r>
      </w:del>
      <w:r>
        <w:rPr>
          <w:rFonts w:ascii="Times New Roman" w:eastAsia="Times New Roman" w:hAnsi="Times New Roman" w:cs="Times New Roman"/>
          <w:sz w:val="24"/>
          <w:szCs w:val="24"/>
        </w:rPr>
        <w:t xml:space="preserve"> (192 words)</w:t>
      </w:r>
    </w:p>
    <w:p w14:paraId="7A4C1C70" w14:textId="77777777" w:rsidR="00245D77" w:rsidRDefault="00245D77">
      <w:pPr>
        <w:spacing w:line="360" w:lineRule="auto"/>
        <w:jc w:val="both"/>
        <w:rPr>
          <w:rFonts w:ascii="Times New Roman" w:eastAsia="Times New Roman" w:hAnsi="Times New Roman" w:cs="Times New Roman"/>
          <w:sz w:val="24"/>
          <w:szCs w:val="24"/>
        </w:rPr>
      </w:pPr>
    </w:p>
    <w:p w14:paraId="54EBF111"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Keywords: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Evolution, Carnivorous plants</w:t>
      </w:r>
    </w:p>
    <w:p w14:paraId="7A8C0718" w14:textId="77777777"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Subject area: Evolutionary biology</w:t>
      </w:r>
      <w:r>
        <w:br w:type="page"/>
      </w:r>
    </w:p>
    <w:p w14:paraId="68F90F77" w14:textId="77777777" w:rsidR="00245D77" w:rsidRDefault="00000000">
      <w:pPr>
        <w:spacing w:line="360" w:lineRule="auto"/>
        <w:rPr>
          <w:rFonts w:ascii="Times New Roman" w:eastAsia="Times New Roman" w:hAnsi="Times New Roman" w:cs="Times New Roman"/>
          <w:sz w:val="40"/>
          <w:szCs w:val="40"/>
        </w:rPr>
      </w:pPr>
      <w:r>
        <w:rPr>
          <w:rFonts w:ascii="Times New Roman" w:eastAsia="Times New Roman" w:hAnsi="Times New Roman" w:cs="Times New Roman"/>
          <w:sz w:val="40"/>
          <w:szCs w:val="40"/>
        </w:rPr>
        <w:lastRenderedPageBreak/>
        <w:t>Introduction</w:t>
      </w:r>
    </w:p>
    <w:p w14:paraId="4A328E8C" w14:textId="77777777" w:rsidR="00C7649A" w:rsidRDefault="00C7649A" w:rsidP="00C7649A">
      <w:pPr>
        <w:pStyle w:val="NormalWeb"/>
        <w:shd w:val="clear" w:color="auto" w:fill="FFFFFF"/>
        <w:spacing w:before="0" w:beforeAutospacing="0" w:after="0" w:afterAutospacing="0"/>
        <w:ind w:left="567"/>
        <w:textAlignment w:val="baseline"/>
        <w:rPr>
          <w:ins w:id="65" w:author="Nicholas Matzke" w:date="2025-12-03T13:22:00Z" w16du:dateUtc="2025-12-03T00:22:00Z"/>
          <w:color w:val="373737"/>
          <w:sz w:val="20"/>
          <w:szCs w:val="20"/>
        </w:rPr>
      </w:pPr>
      <w:ins w:id="66" w:author="Nicholas Matzke" w:date="2025-12-03T13:22:00Z" w16du:dateUtc="2025-12-03T00:22:00Z">
        <w:r>
          <w:rPr>
            <w:color w:val="373737"/>
            <w:sz w:val="20"/>
            <w:szCs w:val="20"/>
          </w:rPr>
          <w:t xml:space="preserve">Dear Darwin […] </w:t>
        </w:r>
      </w:ins>
    </w:p>
    <w:p w14:paraId="31E6D689" w14:textId="77777777" w:rsidR="00C7649A" w:rsidRDefault="00C7649A" w:rsidP="00C7649A">
      <w:pPr>
        <w:pStyle w:val="NormalWeb"/>
        <w:shd w:val="clear" w:color="auto" w:fill="FFFFFF"/>
        <w:spacing w:before="0" w:beforeAutospacing="0" w:after="0" w:afterAutospacing="0"/>
        <w:ind w:left="567"/>
        <w:textAlignment w:val="baseline"/>
        <w:rPr>
          <w:ins w:id="67" w:author="Nicholas Matzke" w:date="2025-12-03T13:22:00Z" w16du:dateUtc="2025-12-03T00:22:00Z"/>
          <w:color w:val="373737"/>
          <w:sz w:val="20"/>
          <w:szCs w:val="20"/>
        </w:rPr>
      </w:pPr>
    </w:p>
    <w:p w14:paraId="070C7066" w14:textId="273F6C9D" w:rsidR="005476B2" w:rsidRPr="005476B2" w:rsidRDefault="00C7649A">
      <w:pPr>
        <w:pStyle w:val="NormalWeb"/>
        <w:shd w:val="clear" w:color="auto" w:fill="FFFFFF"/>
        <w:spacing w:before="0" w:beforeAutospacing="0" w:after="0" w:afterAutospacing="0"/>
        <w:ind w:left="567"/>
        <w:textAlignment w:val="baseline"/>
        <w:rPr>
          <w:ins w:id="68" w:author="Nicholas Matzke" w:date="2025-12-03T12:55:00Z" w16du:dateUtc="2025-12-02T23:55:00Z"/>
          <w:color w:val="373737"/>
          <w:sz w:val="20"/>
          <w:szCs w:val="20"/>
          <w:rPrChange w:id="69" w:author="Nicholas Matzke" w:date="2025-12-03T12:59:00Z" w16du:dateUtc="2025-12-02T23:59:00Z">
            <w:rPr>
              <w:ins w:id="70" w:author="Nicholas Matzke" w:date="2025-12-03T12:55:00Z" w16du:dateUtc="2025-12-02T23:55:00Z"/>
              <w:rFonts w:ascii="Georgia" w:hAnsi="Georgia"/>
              <w:color w:val="373737"/>
              <w:sz w:val="23"/>
              <w:szCs w:val="23"/>
            </w:rPr>
          </w:rPrChange>
        </w:rPr>
        <w:pPrChange w:id="71" w:author="Nicholas Matzke" w:date="2025-12-03T13:21:00Z" w16du:dateUtc="2025-12-03T00:21:00Z">
          <w:pPr>
            <w:pStyle w:val="NormalWeb"/>
            <w:shd w:val="clear" w:color="auto" w:fill="FFFFFF"/>
            <w:spacing w:before="0" w:beforeAutospacing="0" w:after="0" w:afterAutospacing="0"/>
            <w:textAlignment w:val="baseline"/>
          </w:pPr>
        </w:pPrChange>
      </w:pPr>
      <w:ins w:id="72" w:author="Nicholas Matzke" w:date="2025-12-03T13:23:00Z">
        <w:r w:rsidRPr="00C7649A">
          <w:rPr>
            <w:color w:val="373737"/>
            <w:sz w:val="20"/>
            <w:szCs w:val="20"/>
            <w:lang w:val="en-GB"/>
          </w:rPr>
          <w:t>The account of </w:t>
        </w:r>
        <w:r w:rsidRPr="00C7649A">
          <w:rPr>
            <w:i/>
            <w:iCs/>
            <w:color w:val="373737"/>
            <w:sz w:val="20"/>
            <w:szCs w:val="20"/>
            <w:lang w:val="en-GB"/>
          </w:rPr>
          <w:t>Utricularia</w:t>
        </w:r>
        <w:r w:rsidRPr="00C7649A">
          <w:rPr>
            <w:color w:val="373737"/>
            <w:sz w:val="20"/>
            <w:szCs w:val="20"/>
            <w:lang w:val="en-GB"/>
          </w:rPr>
          <w:t> is most marvellous &amp; quite new to me. I am rather surprised that you do not make any remarks on the origin of these extraordinary contrivances for capturing insects.</w:t>
        </w:r>
        <w:r w:rsidRPr="00C7649A">
          <w:rPr>
            <w:color w:val="373737"/>
            <w:sz w:val="20"/>
            <w:szCs w:val="20"/>
            <w:lang w:val="en-GB"/>
          </w:rPr>
          <w:fldChar w:fldCharType="begin"/>
        </w:r>
        <w:r w:rsidRPr="00C7649A">
          <w:rPr>
            <w:color w:val="373737"/>
            <w:sz w:val="20"/>
            <w:szCs w:val="20"/>
            <w:lang w:val="en-GB"/>
          </w:rPr>
          <w:instrText>HYPERLINK "https://www.darwinproject.ac.uk/letter/?docId=letters/DCP-LETT-10085.xml" \l "Lfoot_f2"</w:instrText>
        </w:r>
        <w:r w:rsidRPr="00C7649A">
          <w:rPr>
            <w:color w:val="373737"/>
            <w:sz w:val="20"/>
            <w:szCs w:val="20"/>
            <w:lang w:val="en-GB"/>
          </w:rPr>
        </w:r>
        <w:r w:rsidRPr="00C7649A">
          <w:rPr>
            <w:color w:val="373737"/>
            <w:sz w:val="20"/>
            <w:szCs w:val="20"/>
            <w:lang w:val="en-GB"/>
          </w:rPr>
          <w:fldChar w:fldCharType="separate"/>
        </w:r>
        <w:r w:rsidRPr="00C7649A">
          <w:rPr>
            <w:rStyle w:val="Hyperlink"/>
            <w:sz w:val="20"/>
            <w:szCs w:val="20"/>
            <w:vertAlign w:val="superscript"/>
            <w:lang w:val="en-GB"/>
          </w:rPr>
          <w:t>2</w:t>
        </w:r>
      </w:ins>
      <w:ins w:id="73" w:author="Nicholas Matzke" w:date="2025-12-03T13:23:00Z" w16du:dateUtc="2025-12-03T00:23:00Z">
        <w:r w:rsidRPr="00C7649A">
          <w:rPr>
            <w:color w:val="373737"/>
            <w:sz w:val="20"/>
            <w:szCs w:val="20"/>
          </w:rPr>
          <w:fldChar w:fldCharType="end"/>
        </w:r>
      </w:ins>
      <w:ins w:id="74" w:author="Nicholas Matzke" w:date="2025-12-03T13:23:00Z">
        <w:r w:rsidRPr="00C7649A">
          <w:rPr>
            <w:color w:val="373737"/>
            <w:sz w:val="20"/>
            <w:szCs w:val="20"/>
            <w:lang w:val="en-GB"/>
          </w:rPr>
          <w:t> Did you think they were too obvious? I dare say there is no difficulty, but I feel sure they will be seized on as </w:t>
        </w:r>
        <w:r w:rsidRPr="00C7649A">
          <w:rPr>
            <w:i/>
            <w:iCs/>
            <w:color w:val="373737"/>
            <w:sz w:val="20"/>
            <w:szCs w:val="20"/>
            <w:lang w:val="en-GB"/>
          </w:rPr>
          <w:t>inexplicable</w:t>
        </w:r>
        <w:r w:rsidRPr="00C7649A">
          <w:rPr>
            <w:color w:val="373737"/>
            <w:sz w:val="20"/>
            <w:szCs w:val="20"/>
            <w:lang w:val="en-GB"/>
          </w:rPr>
          <w:t> by </w:t>
        </w:r>
        <w:r w:rsidRPr="00C7649A">
          <w:rPr>
            <w:i/>
            <w:iCs/>
            <w:color w:val="373737"/>
            <w:sz w:val="20"/>
            <w:szCs w:val="20"/>
            <w:lang w:val="en-GB"/>
          </w:rPr>
          <w:t>Nat. Select.</w:t>
        </w:r>
        <w:r w:rsidRPr="00C7649A">
          <w:rPr>
            <w:color w:val="373737"/>
            <w:sz w:val="20"/>
            <w:szCs w:val="20"/>
            <w:lang w:val="en-GB"/>
          </w:rPr>
          <w:t> &amp; your silence on the point will be held to show that </w:t>
        </w:r>
        <w:r w:rsidRPr="00C7649A">
          <w:rPr>
            <w:i/>
            <w:iCs/>
            <w:color w:val="373737"/>
            <w:sz w:val="20"/>
            <w:szCs w:val="20"/>
            <w:lang w:val="en-GB"/>
          </w:rPr>
          <w:t>you consider them so</w:t>
        </w:r>
        <w:r w:rsidRPr="00C7649A">
          <w:rPr>
            <w:color w:val="373737"/>
            <w:sz w:val="20"/>
            <w:szCs w:val="20"/>
            <w:lang w:val="en-GB"/>
          </w:rPr>
          <w:t xml:space="preserve">! </w:t>
        </w:r>
      </w:ins>
      <w:ins w:id="75" w:author="Nicholas Matzke" w:date="2025-12-03T12:54:00Z" w16du:dateUtc="2025-12-02T23:54:00Z">
        <w:r w:rsidR="005476B2" w:rsidRPr="005476B2">
          <w:rPr>
            <w:color w:val="373737"/>
            <w:sz w:val="20"/>
            <w:szCs w:val="20"/>
            <w:rPrChange w:id="76" w:author="Nicholas Matzke" w:date="2025-12-03T12:59:00Z" w16du:dateUtc="2025-12-02T23:59:00Z">
              <w:rPr>
                <w:rFonts w:ascii="Georgia" w:hAnsi="Georgia"/>
                <w:color w:val="373737"/>
                <w:sz w:val="23"/>
                <w:szCs w:val="23"/>
              </w:rPr>
            </w:rPrChange>
          </w:rPr>
          <w:t>[….]</w:t>
        </w:r>
        <w:r w:rsidR="005476B2" w:rsidRPr="005476B2">
          <w:rPr>
            <w:color w:val="373737"/>
            <w:sz w:val="20"/>
            <w:szCs w:val="20"/>
            <w:rPrChange w:id="77" w:author="Nicholas Matzke" w:date="2025-12-03T12:59:00Z" w16du:dateUtc="2025-12-02T23:59:00Z">
              <w:rPr>
                <w:rFonts w:ascii="Georgia" w:hAnsi="Georgia"/>
                <w:i/>
                <w:iCs/>
                <w:color w:val="373737"/>
                <w:sz w:val="23"/>
                <w:szCs w:val="23"/>
              </w:rPr>
            </w:rPrChange>
          </w:rPr>
          <w:t xml:space="preserve"> </w:t>
        </w:r>
      </w:ins>
      <w:ins w:id="78" w:author="Nicholas Matzke" w:date="2025-12-03T13:23:00Z">
        <w:r w:rsidRPr="00C7649A">
          <w:rPr>
            <w:color w:val="373737"/>
            <w:sz w:val="20"/>
            <w:szCs w:val="20"/>
            <w:lang w:val="en-GB"/>
          </w:rPr>
          <w:t>What a wonderfull &amp; long continued series of variations must have led up to the perfect </w:t>
        </w:r>
        <w:r w:rsidRPr="00C7649A">
          <w:rPr>
            <w:i/>
            <w:iCs/>
            <w:color w:val="373737"/>
            <w:sz w:val="20"/>
            <w:szCs w:val="20"/>
            <w:lang w:val="en-GB"/>
          </w:rPr>
          <w:t>“trap”</w:t>
        </w:r>
        <w:r w:rsidRPr="00C7649A">
          <w:rPr>
            <w:color w:val="373737"/>
            <w:sz w:val="20"/>
            <w:szCs w:val="20"/>
            <w:lang w:val="en-GB"/>
          </w:rPr>
          <w:t> in </w:t>
        </w:r>
        <w:r w:rsidRPr="00C7649A">
          <w:rPr>
            <w:i/>
            <w:iCs/>
            <w:color w:val="373737"/>
            <w:sz w:val="20"/>
            <w:szCs w:val="20"/>
            <w:lang w:val="en-GB"/>
          </w:rPr>
          <w:t>Utricularia</w:t>
        </w:r>
        <w:r w:rsidRPr="00C7649A">
          <w:rPr>
            <w:color w:val="373737"/>
            <w:sz w:val="20"/>
            <w:szCs w:val="20"/>
            <w:lang w:val="en-GB"/>
          </w:rPr>
          <w:t>, while at any stage of the process the same end might have been gained by a little more development of roots &amp; leaves, as in 9999 plants out of 10,000!</w:t>
        </w:r>
      </w:ins>
    </w:p>
    <w:p w14:paraId="50745ADD" w14:textId="77777777" w:rsidR="005476B2" w:rsidRPr="005476B2" w:rsidRDefault="005476B2">
      <w:pPr>
        <w:pStyle w:val="NormalWeb"/>
        <w:shd w:val="clear" w:color="auto" w:fill="FFFFFF"/>
        <w:spacing w:before="0" w:beforeAutospacing="0" w:after="0" w:afterAutospacing="0"/>
        <w:ind w:left="567"/>
        <w:textAlignment w:val="baseline"/>
        <w:rPr>
          <w:ins w:id="79" w:author="Nicholas Matzke" w:date="2025-12-03T12:54:00Z" w16du:dateUtc="2025-12-02T23:54:00Z"/>
          <w:color w:val="373737"/>
          <w:sz w:val="20"/>
          <w:szCs w:val="20"/>
          <w:rPrChange w:id="80" w:author="Nicholas Matzke" w:date="2025-12-03T12:59:00Z" w16du:dateUtc="2025-12-02T23:59:00Z">
            <w:rPr>
              <w:ins w:id="81" w:author="Nicholas Matzke" w:date="2025-12-03T12:54:00Z" w16du:dateUtc="2025-12-02T23:54:00Z"/>
              <w:rFonts w:ascii="Georgia" w:hAnsi="Georgia"/>
              <w:i/>
              <w:iCs/>
              <w:color w:val="373737"/>
              <w:sz w:val="23"/>
              <w:szCs w:val="23"/>
            </w:rPr>
          </w:rPrChange>
        </w:rPr>
        <w:pPrChange w:id="82" w:author="Nicholas Matzke" w:date="2025-12-03T13:21:00Z" w16du:dateUtc="2025-12-03T00:21:00Z">
          <w:pPr>
            <w:pStyle w:val="NormalWeb"/>
            <w:shd w:val="clear" w:color="auto" w:fill="FFFFFF"/>
            <w:spacing w:before="0" w:beforeAutospacing="0" w:after="0" w:afterAutospacing="0"/>
            <w:textAlignment w:val="baseline"/>
          </w:pPr>
        </w:pPrChange>
      </w:pPr>
    </w:p>
    <w:p w14:paraId="622110BE" w14:textId="77777777" w:rsidR="00C7649A" w:rsidRDefault="005476B2" w:rsidP="00C7649A">
      <w:pPr>
        <w:pStyle w:val="NormalWeb"/>
        <w:shd w:val="clear" w:color="auto" w:fill="FFFFFF"/>
        <w:spacing w:before="0" w:beforeAutospacing="0" w:after="0" w:afterAutospacing="0"/>
        <w:ind w:left="567"/>
        <w:textAlignment w:val="baseline"/>
        <w:rPr>
          <w:ins w:id="83" w:author="Nicholas Matzke" w:date="2025-12-03T13:22:00Z" w16du:dateUtc="2025-12-03T00:22:00Z"/>
          <w:color w:val="373737"/>
          <w:sz w:val="20"/>
          <w:szCs w:val="20"/>
        </w:rPr>
      </w:pPr>
      <w:ins w:id="84" w:author="Nicholas Matzke" w:date="2025-12-03T12:54:00Z" w16du:dateUtc="2025-12-02T23:54:00Z">
        <w:r w:rsidRPr="005476B2">
          <w:rPr>
            <w:color w:val="373737"/>
            <w:sz w:val="20"/>
            <w:szCs w:val="20"/>
            <w:rPrChange w:id="85" w:author="Nicholas Matzke" w:date="2025-12-03T12:59:00Z" w16du:dateUtc="2025-12-02T23:59:00Z">
              <w:rPr>
                <w:rFonts w:ascii="Georgia" w:hAnsi="Georgia"/>
                <w:i/>
                <w:iCs/>
                <w:color w:val="373737"/>
                <w:sz w:val="23"/>
                <w:szCs w:val="23"/>
              </w:rPr>
            </w:rPrChange>
          </w:rPr>
          <w:t>Is this an imaginary difficulty, or do you mean to deal with it in future editions of the “Origin”?</w:t>
        </w:r>
      </w:ins>
    </w:p>
    <w:p w14:paraId="29E88DD0" w14:textId="77777777" w:rsidR="00C7649A" w:rsidRDefault="00C7649A" w:rsidP="00C7649A">
      <w:pPr>
        <w:pStyle w:val="NormalWeb"/>
        <w:shd w:val="clear" w:color="auto" w:fill="FFFFFF"/>
        <w:spacing w:before="0" w:beforeAutospacing="0" w:after="0" w:afterAutospacing="0"/>
        <w:ind w:left="567"/>
        <w:textAlignment w:val="baseline"/>
        <w:rPr>
          <w:ins w:id="86" w:author="Nicholas Matzke" w:date="2025-12-03T13:21:00Z" w16du:dateUtc="2025-12-03T00:21:00Z"/>
          <w:color w:val="373737"/>
          <w:sz w:val="20"/>
          <w:szCs w:val="20"/>
        </w:rPr>
      </w:pPr>
    </w:p>
    <w:p w14:paraId="0340B1A1" w14:textId="6F706AB2" w:rsidR="005476B2" w:rsidRDefault="00C7649A" w:rsidP="00C7649A">
      <w:pPr>
        <w:pStyle w:val="NormalWeb"/>
        <w:shd w:val="clear" w:color="auto" w:fill="FFFFFF"/>
        <w:spacing w:before="0" w:beforeAutospacing="0" w:after="0" w:afterAutospacing="0"/>
        <w:ind w:left="567"/>
        <w:jc w:val="right"/>
        <w:textAlignment w:val="baseline"/>
        <w:rPr>
          <w:ins w:id="87" w:author="Nicholas Matzke" w:date="2025-12-03T13:22:00Z" w16du:dateUtc="2025-12-03T00:22:00Z"/>
          <w:i/>
          <w:iCs/>
          <w:color w:val="373737"/>
          <w:sz w:val="20"/>
          <w:szCs w:val="20"/>
          <w:lang w:val="en-GB"/>
        </w:rPr>
      </w:pPr>
      <w:ins w:id="88" w:author="Nicholas Matzke" w:date="2025-12-03T13:21:00Z" w16du:dateUtc="2025-12-03T00:21:00Z">
        <w:r>
          <w:rPr>
            <w:color w:val="373737"/>
            <w:sz w:val="20"/>
            <w:szCs w:val="20"/>
          </w:rPr>
          <w:t>—</w:t>
        </w:r>
      </w:ins>
      <w:ins w:id="89" w:author="Nicholas Matzke" w:date="2025-12-03T13:11:00Z" w16du:dateUtc="2025-12-03T00:11:00Z">
        <w:r w:rsidR="000C30A8">
          <w:rPr>
            <w:color w:val="373737"/>
            <w:sz w:val="20"/>
            <w:szCs w:val="20"/>
          </w:rPr>
          <w:t>Alfred R. Wallace</w:t>
        </w:r>
      </w:ins>
      <w:ins w:id="90" w:author="Nicholas Matzke" w:date="2025-12-03T12:55:00Z" w16du:dateUtc="2025-12-02T23:55:00Z">
        <w:r w:rsidR="005476B2" w:rsidRPr="005476B2">
          <w:rPr>
            <w:color w:val="373737"/>
            <w:sz w:val="20"/>
            <w:szCs w:val="20"/>
            <w:rPrChange w:id="91" w:author="Nicholas Matzke" w:date="2025-12-03T12:59:00Z" w16du:dateUtc="2025-12-02T23:59:00Z">
              <w:rPr>
                <w:rFonts w:ascii="Georgia" w:hAnsi="Georgia"/>
                <w:color w:val="373737"/>
                <w:sz w:val="23"/>
                <w:szCs w:val="23"/>
              </w:rPr>
            </w:rPrChange>
          </w:rPr>
          <w:t xml:space="preserve"> letter to Darwin, </w:t>
        </w:r>
      </w:ins>
      <w:ins w:id="92" w:author="Nicholas Matzke" w:date="2025-12-03T12:55:00Z">
        <w:r w:rsidR="005476B2" w:rsidRPr="005476B2">
          <w:rPr>
            <w:color w:val="373737"/>
            <w:sz w:val="20"/>
            <w:szCs w:val="20"/>
            <w:lang w:val="en-GB"/>
            <w:rPrChange w:id="93" w:author="Nicholas Matzke" w:date="2025-12-03T12:59:00Z" w16du:dateUtc="2025-12-02T23:59:00Z">
              <w:rPr>
                <w:rFonts w:ascii="Georgia" w:hAnsi="Georgia"/>
                <w:color w:val="373737"/>
                <w:sz w:val="23"/>
                <w:szCs w:val="23"/>
                <w:lang w:val="en-GB"/>
              </w:rPr>
            </w:rPrChange>
          </w:rPr>
          <w:t>July 21, 1875</w:t>
        </w:r>
      </w:ins>
      <w:ins w:id="94" w:author="Nicholas Matzke" w:date="2025-12-03T12:55:00Z" w16du:dateUtc="2025-12-02T23:55:00Z">
        <w:r w:rsidR="005476B2" w:rsidRPr="005476B2">
          <w:rPr>
            <w:color w:val="373737"/>
            <w:sz w:val="20"/>
            <w:szCs w:val="20"/>
            <w:lang w:val="en-GB"/>
            <w:rPrChange w:id="95" w:author="Nicholas Matzke" w:date="2025-12-03T12:59:00Z" w16du:dateUtc="2025-12-02T23:59:00Z">
              <w:rPr>
                <w:rFonts w:ascii="Georgia" w:hAnsi="Georgia"/>
                <w:color w:val="373737"/>
                <w:sz w:val="23"/>
                <w:szCs w:val="23"/>
                <w:lang w:val="en-GB"/>
              </w:rPr>
            </w:rPrChange>
          </w:rPr>
          <w:t xml:space="preserve">, </w:t>
        </w:r>
      </w:ins>
      <w:ins w:id="96" w:author="Nicholas Matzke" w:date="2025-12-03T13:20:00Z" w16du:dateUtc="2025-12-03T00:20:00Z">
        <w:r>
          <w:rPr>
            <w:color w:val="373737"/>
            <w:sz w:val="20"/>
            <w:szCs w:val="20"/>
            <w:lang w:val="en-GB"/>
          </w:rPr>
          <w:br/>
        </w:r>
      </w:ins>
      <w:ins w:id="97" w:author="Nicholas Matzke" w:date="2025-12-03T12:55:00Z" w16du:dateUtc="2025-12-02T23:55:00Z">
        <w:r w:rsidR="005476B2" w:rsidRPr="005476B2">
          <w:rPr>
            <w:color w:val="373737"/>
            <w:sz w:val="20"/>
            <w:szCs w:val="20"/>
            <w:lang w:val="en-GB"/>
            <w:rPrChange w:id="98" w:author="Nicholas Matzke" w:date="2025-12-03T12:59:00Z" w16du:dateUtc="2025-12-02T23:59:00Z">
              <w:rPr>
                <w:rFonts w:ascii="Georgia" w:hAnsi="Georgia"/>
                <w:color w:val="373737"/>
                <w:sz w:val="23"/>
                <w:szCs w:val="23"/>
                <w:lang w:val="en-GB"/>
              </w:rPr>
            </w:rPrChange>
          </w:rPr>
          <w:t xml:space="preserve">commenting on </w:t>
        </w:r>
      </w:ins>
      <w:ins w:id="99" w:author="Nicholas Matzke" w:date="2025-12-03T13:20:00Z" w16du:dateUtc="2025-12-03T00:20:00Z">
        <w:r>
          <w:rPr>
            <w:color w:val="373737"/>
            <w:sz w:val="20"/>
            <w:szCs w:val="20"/>
            <w:lang w:val="en-GB"/>
          </w:rPr>
          <w:t>Darwin’s</w:t>
        </w:r>
      </w:ins>
      <w:ins w:id="100" w:author="Nicholas Matzke" w:date="2025-12-03T12:55:00Z" w16du:dateUtc="2025-12-02T23:55:00Z">
        <w:r w:rsidR="005476B2" w:rsidRPr="005476B2">
          <w:rPr>
            <w:color w:val="373737"/>
            <w:sz w:val="20"/>
            <w:szCs w:val="20"/>
            <w:lang w:val="en-GB"/>
            <w:rPrChange w:id="101" w:author="Nicholas Matzke" w:date="2025-12-03T12:59:00Z" w16du:dateUtc="2025-12-02T23:59:00Z">
              <w:rPr>
                <w:rFonts w:ascii="Georgia" w:hAnsi="Georgia"/>
                <w:color w:val="373737"/>
                <w:sz w:val="23"/>
                <w:szCs w:val="23"/>
                <w:lang w:val="en-GB"/>
              </w:rPr>
            </w:rPrChange>
          </w:rPr>
          <w:t xml:space="preserve"> new book </w:t>
        </w:r>
        <w:r w:rsidR="005476B2" w:rsidRPr="005476B2">
          <w:rPr>
            <w:i/>
            <w:iCs/>
            <w:color w:val="373737"/>
            <w:sz w:val="20"/>
            <w:szCs w:val="20"/>
            <w:lang w:val="en-GB"/>
            <w:rPrChange w:id="102" w:author="Nicholas Matzke" w:date="2025-12-03T12:59:00Z" w16du:dateUtc="2025-12-02T23:59:00Z">
              <w:rPr>
                <w:rFonts w:ascii="Georgia" w:hAnsi="Georgia"/>
                <w:color w:val="373737"/>
                <w:sz w:val="23"/>
                <w:szCs w:val="23"/>
                <w:lang w:val="en-GB"/>
              </w:rPr>
            </w:rPrChange>
          </w:rPr>
          <w:t>Insectivorous Plants</w:t>
        </w:r>
      </w:ins>
    </w:p>
    <w:p w14:paraId="6DC6FDFB" w14:textId="77777777" w:rsidR="00C7649A" w:rsidRPr="00C7649A" w:rsidRDefault="00C7649A">
      <w:pPr>
        <w:pStyle w:val="NormalWeb"/>
        <w:shd w:val="clear" w:color="auto" w:fill="FFFFFF"/>
        <w:spacing w:before="0" w:beforeAutospacing="0" w:after="0" w:afterAutospacing="0"/>
        <w:ind w:left="567"/>
        <w:jc w:val="right"/>
        <w:textAlignment w:val="baseline"/>
        <w:rPr>
          <w:ins w:id="103" w:author="Nicholas Matzke" w:date="2025-12-03T12:58:00Z" w16du:dateUtc="2025-12-02T23:58:00Z"/>
          <w:color w:val="373737"/>
          <w:sz w:val="20"/>
          <w:szCs w:val="20"/>
          <w:rPrChange w:id="104" w:author="Nicholas Matzke" w:date="2025-12-03T13:20:00Z" w16du:dateUtc="2025-12-03T00:20:00Z">
            <w:rPr>
              <w:ins w:id="105" w:author="Nicholas Matzke" w:date="2025-12-03T12:58:00Z" w16du:dateUtc="2025-12-02T23:58:00Z"/>
              <w:rFonts w:ascii="Georgia" w:hAnsi="Georgia"/>
              <w:color w:val="373737"/>
              <w:sz w:val="23"/>
              <w:szCs w:val="23"/>
              <w:lang w:val="en-GB"/>
            </w:rPr>
          </w:rPrChange>
        </w:rPr>
        <w:pPrChange w:id="106" w:author="Nicholas Matzke" w:date="2025-12-03T13:21:00Z" w16du:dateUtc="2025-12-03T00:21:00Z">
          <w:pPr>
            <w:pStyle w:val="NormalWeb"/>
            <w:shd w:val="clear" w:color="auto" w:fill="FFFFFF"/>
            <w:spacing w:before="0" w:beforeAutospacing="0" w:after="390" w:afterAutospacing="0"/>
            <w:textAlignment w:val="baseline"/>
          </w:pPr>
        </w:pPrChange>
      </w:pPr>
    </w:p>
    <w:p w14:paraId="52D37D8C" w14:textId="2A390F4A" w:rsidR="005476B2" w:rsidRDefault="005476B2" w:rsidP="00C7649A">
      <w:pPr>
        <w:pStyle w:val="NormalWeb"/>
        <w:spacing w:before="0" w:beforeAutospacing="0" w:after="0" w:afterAutospacing="0"/>
        <w:ind w:left="567"/>
        <w:textAlignment w:val="baseline"/>
        <w:rPr>
          <w:ins w:id="107" w:author="Nicholas Matzke" w:date="2025-12-03T13:22:00Z" w16du:dateUtc="2025-12-03T00:22:00Z"/>
          <w:color w:val="373737"/>
          <w:sz w:val="20"/>
          <w:szCs w:val="20"/>
        </w:rPr>
      </w:pPr>
      <w:ins w:id="108" w:author="Nicholas Matzke" w:date="2025-12-03T12:58:00Z">
        <w:r w:rsidRPr="005476B2">
          <w:rPr>
            <w:color w:val="373737"/>
            <w:sz w:val="20"/>
            <w:szCs w:val="20"/>
            <w:rPrChange w:id="109" w:author="Nicholas Matzke" w:date="2025-12-03T12:59:00Z" w16du:dateUtc="2025-12-02T23:59:00Z">
              <w:rPr>
                <w:rFonts w:ascii="Georgia" w:hAnsi="Georgia"/>
                <w:color w:val="373737"/>
                <w:sz w:val="23"/>
                <w:szCs w:val="23"/>
              </w:rPr>
            </w:rPrChange>
          </w:rPr>
          <w:t>My dear Wallace</w:t>
        </w:r>
      </w:ins>
      <w:ins w:id="110" w:author="Nicholas Matzke" w:date="2025-12-03T13:22:00Z" w16du:dateUtc="2025-12-03T00:22:00Z">
        <w:r w:rsidR="00C7649A">
          <w:rPr>
            <w:color w:val="373737"/>
            <w:sz w:val="20"/>
            <w:szCs w:val="20"/>
          </w:rPr>
          <w:t>, […]</w:t>
        </w:r>
      </w:ins>
    </w:p>
    <w:p w14:paraId="5298B92E" w14:textId="77777777" w:rsidR="00C7649A" w:rsidRPr="005476B2" w:rsidRDefault="00C7649A">
      <w:pPr>
        <w:pStyle w:val="NormalWeb"/>
        <w:spacing w:before="0" w:beforeAutospacing="0" w:after="0" w:afterAutospacing="0"/>
        <w:ind w:left="567"/>
        <w:textAlignment w:val="baseline"/>
        <w:rPr>
          <w:ins w:id="111" w:author="Nicholas Matzke" w:date="2025-12-03T12:58:00Z"/>
          <w:color w:val="373737"/>
          <w:sz w:val="20"/>
          <w:szCs w:val="20"/>
          <w:rPrChange w:id="112" w:author="Nicholas Matzke" w:date="2025-12-03T12:59:00Z" w16du:dateUtc="2025-12-02T23:59:00Z">
            <w:rPr>
              <w:ins w:id="113" w:author="Nicholas Matzke" w:date="2025-12-03T12:58:00Z"/>
              <w:rFonts w:ascii="Georgia" w:hAnsi="Georgia"/>
              <w:color w:val="373737"/>
              <w:sz w:val="23"/>
              <w:szCs w:val="23"/>
            </w:rPr>
          </w:rPrChange>
        </w:rPr>
        <w:pPrChange w:id="114" w:author="Nicholas Matzke" w:date="2025-12-03T13:21:00Z" w16du:dateUtc="2025-12-03T00:21:00Z">
          <w:pPr>
            <w:pStyle w:val="NormalWeb"/>
            <w:spacing w:before="0" w:after="390"/>
            <w:textAlignment w:val="baseline"/>
          </w:pPr>
        </w:pPrChange>
      </w:pPr>
    </w:p>
    <w:p w14:paraId="59C38A0C" w14:textId="0428BD9C" w:rsidR="000C30A8" w:rsidRDefault="005476B2">
      <w:pPr>
        <w:pStyle w:val="NormalWeb"/>
        <w:spacing w:before="0" w:beforeAutospacing="0" w:after="0" w:afterAutospacing="0"/>
        <w:ind w:left="567"/>
        <w:textAlignment w:val="baseline"/>
        <w:rPr>
          <w:ins w:id="115" w:author="Nicholas Matzke" w:date="2025-12-03T13:11:00Z" w16du:dateUtc="2025-12-03T00:11:00Z"/>
          <w:rFonts w:ascii="Verdana" w:eastAsia="Arial" w:hAnsi="Verdana" w:cs="Arial"/>
          <w:color w:val="222222"/>
          <w:sz w:val="22"/>
          <w:szCs w:val="22"/>
          <w:shd w:val="clear" w:color="auto" w:fill="FFFFFF"/>
          <w:lang w:val="en-GB"/>
        </w:rPr>
        <w:pPrChange w:id="116" w:author="Nicholas Matzke" w:date="2025-12-03T13:21:00Z" w16du:dateUtc="2025-12-03T00:21:00Z">
          <w:pPr>
            <w:pStyle w:val="NormalWeb"/>
            <w:spacing w:after="390"/>
            <w:textAlignment w:val="baseline"/>
          </w:pPr>
        </w:pPrChange>
      </w:pPr>
      <w:ins w:id="117" w:author="Nicholas Matzke" w:date="2025-12-03T12:58:00Z">
        <w:r w:rsidRPr="005476B2">
          <w:rPr>
            <w:color w:val="373737"/>
            <w:sz w:val="20"/>
            <w:szCs w:val="20"/>
            <w:rPrChange w:id="118" w:author="Nicholas Matzke" w:date="2025-12-03T12:59:00Z" w16du:dateUtc="2025-12-02T23:59:00Z">
              <w:rPr>
                <w:rFonts w:ascii="Georgia" w:hAnsi="Georgia"/>
                <w:color w:val="373737"/>
                <w:sz w:val="23"/>
                <w:szCs w:val="23"/>
              </w:rPr>
            </w:rPrChange>
          </w:rPr>
          <w:t xml:space="preserve">If at any time you are curious on subject, you will find development of the Droseraceæ discussed in closing part of Chapt. XV, and I think I have thrown some light on the acquirement of wonderful power of digestion.— With respect to </w:t>
        </w:r>
        <w:r w:rsidRPr="00C7649A">
          <w:rPr>
            <w:i/>
            <w:iCs/>
            <w:color w:val="373737"/>
            <w:sz w:val="20"/>
            <w:szCs w:val="20"/>
            <w:rPrChange w:id="119" w:author="Nicholas Matzke" w:date="2025-12-03T13:18:00Z" w16du:dateUtc="2025-12-03T00:18:00Z">
              <w:rPr>
                <w:rFonts w:ascii="Georgia" w:hAnsi="Georgia"/>
                <w:color w:val="373737"/>
                <w:sz w:val="23"/>
                <w:szCs w:val="23"/>
              </w:rPr>
            </w:rPrChange>
          </w:rPr>
          <w:t>Utricularia</w:t>
        </w:r>
        <w:r w:rsidRPr="005476B2">
          <w:rPr>
            <w:color w:val="373737"/>
            <w:sz w:val="20"/>
            <w:szCs w:val="20"/>
            <w:rPrChange w:id="120" w:author="Nicholas Matzke" w:date="2025-12-03T12:59:00Z" w16du:dateUtc="2025-12-02T23:59:00Z">
              <w:rPr>
                <w:rFonts w:ascii="Georgia" w:hAnsi="Georgia"/>
                <w:color w:val="373737"/>
                <w:sz w:val="23"/>
                <w:szCs w:val="23"/>
              </w:rPr>
            </w:rPrChange>
          </w:rPr>
          <w:t>, I can explain nothing, for there are no gradational genera, and even the embryology or development of the present bladders not made out.</w:t>
        </w:r>
      </w:ins>
      <w:ins w:id="121" w:author="Nicholas Matzke" w:date="2025-12-03T13:11:00Z" w16du:dateUtc="2025-12-03T00:11:00Z">
        <w:r w:rsidR="000C30A8" w:rsidRPr="000C30A8">
          <w:rPr>
            <w:rFonts w:ascii="Verdana" w:eastAsia="Arial" w:hAnsi="Verdana" w:cs="Arial"/>
            <w:color w:val="222222"/>
            <w:sz w:val="22"/>
            <w:szCs w:val="22"/>
            <w:shd w:val="clear" w:color="auto" w:fill="FFFFFF"/>
            <w:lang w:val="en-GB"/>
          </w:rPr>
          <w:t xml:space="preserve"> </w:t>
        </w:r>
      </w:ins>
    </w:p>
    <w:p w14:paraId="16844857" w14:textId="14539DF2" w:rsidR="005476B2" w:rsidRDefault="00C7649A" w:rsidP="00C7649A">
      <w:pPr>
        <w:pStyle w:val="NormalWeb"/>
        <w:spacing w:before="0" w:beforeAutospacing="0" w:after="0" w:afterAutospacing="0"/>
        <w:ind w:left="567"/>
        <w:jc w:val="right"/>
        <w:textAlignment w:val="baseline"/>
        <w:rPr>
          <w:ins w:id="122" w:author="Nicholas Matzke" w:date="2025-12-03T13:21:00Z" w16du:dateUtc="2025-12-03T00:21:00Z"/>
          <w:color w:val="373737"/>
          <w:sz w:val="20"/>
          <w:szCs w:val="20"/>
          <w:lang w:val="en-GB"/>
        </w:rPr>
      </w:pPr>
      <w:ins w:id="123" w:author="Nicholas Matzke" w:date="2025-12-03T13:21:00Z" w16du:dateUtc="2025-12-03T00:21:00Z">
        <w:r>
          <w:rPr>
            <w:color w:val="373737"/>
            <w:sz w:val="20"/>
            <w:szCs w:val="20"/>
            <w:lang w:val="en-GB"/>
          </w:rPr>
          <w:t xml:space="preserve"> </w:t>
        </w:r>
        <w:r>
          <w:rPr>
            <w:color w:val="373737"/>
            <w:sz w:val="20"/>
            <w:szCs w:val="20"/>
          </w:rPr>
          <w:t>—</w:t>
        </w:r>
      </w:ins>
      <w:ins w:id="124" w:author="Nicholas Matzke" w:date="2025-12-03T13:11:00Z" w16du:dateUtc="2025-12-03T00:11:00Z">
        <w:r w:rsidR="000C30A8">
          <w:rPr>
            <w:color w:val="373737"/>
            <w:sz w:val="20"/>
            <w:szCs w:val="20"/>
            <w:lang w:val="en-GB"/>
          </w:rPr>
          <w:t>Darwin reply to Wallace</w:t>
        </w:r>
      </w:ins>
      <w:ins w:id="125" w:author="Nicholas Matzke" w:date="2025-12-03T13:12:00Z" w16du:dateUtc="2025-12-03T00:12:00Z">
        <w:r w:rsidR="000C30A8">
          <w:rPr>
            <w:color w:val="373737"/>
            <w:sz w:val="20"/>
            <w:szCs w:val="20"/>
            <w:lang w:val="en-GB"/>
          </w:rPr>
          <w:t>, July 22, 1875</w:t>
        </w:r>
      </w:ins>
    </w:p>
    <w:p w14:paraId="4DE94C2F" w14:textId="77777777" w:rsidR="00C7649A" w:rsidRDefault="00C7649A">
      <w:pPr>
        <w:pStyle w:val="NormalWeb"/>
        <w:spacing w:before="0" w:beforeAutospacing="0" w:after="0" w:afterAutospacing="0"/>
        <w:ind w:left="567"/>
        <w:jc w:val="right"/>
        <w:textAlignment w:val="baseline"/>
        <w:rPr>
          <w:ins w:id="126" w:author="Nicholas Matzke" w:date="2025-12-03T13:11:00Z" w16du:dateUtc="2025-12-03T00:11:00Z"/>
          <w:color w:val="373737"/>
          <w:sz w:val="20"/>
          <w:szCs w:val="20"/>
        </w:rPr>
        <w:pPrChange w:id="127" w:author="Nicholas Matzke" w:date="2025-12-03T13:21:00Z" w16du:dateUtc="2025-12-03T00:21:00Z">
          <w:pPr>
            <w:pStyle w:val="NormalWeb"/>
            <w:spacing w:after="390"/>
            <w:textAlignment w:val="baseline"/>
          </w:pPr>
        </w:pPrChange>
      </w:pPr>
    </w:p>
    <w:p w14:paraId="35D329B7" w14:textId="64C8B394" w:rsidR="00245D77" w:rsidRDefault="00000000">
      <w:pPr>
        <w:spacing w:line="360" w:lineRule="auto"/>
        <w:jc w:val="both"/>
        <w:rPr>
          <w:rFonts w:ascii="Times New Roman" w:eastAsia="Times New Roman" w:hAnsi="Times New Roman" w:cs="Times New Roman"/>
          <w:sz w:val="24"/>
          <w:szCs w:val="24"/>
        </w:rPr>
      </w:pPr>
      <w:del w:id="128" w:author="Nicholas Matzke" w:date="2025-12-03T13:24:00Z" w16du:dateUtc="2025-12-03T00:24:00Z">
        <w:r w:rsidRPr="005476B2" w:rsidDel="00736D7B">
          <w:rPr>
            <w:rFonts w:ascii="Times New Roman" w:eastAsia="Times New Roman" w:hAnsi="Times New Roman" w:cs="Times New Roman"/>
            <w:sz w:val="24"/>
            <w:szCs w:val="24"/>
          </w:rPr>
          <w:delText>For nearly</w:delText>
        </w:r>
      </w:del>
      <w:ins w:id="129" w:author="Nicholas Matzke" w:date="2025-12-03T13:24:00Z" w16du:dateUtc="2025-12-03T00:24:00Z">
        <w:r w:rsidR="00736D7B">
          <w:rPr>
            <w:rFonts w:ascii="Times New Roman" w:eastAsia="Times New Roman" w:hAnsi="Times New Roman" w:cs="Times New Roman"/>
            <w:sz w:val="24"/>
            <w:szCs w:val="24"/>
          </w:rPr>
          <w:t>In the</w:t>
        </w:r>
      </w:ins>
      <w:del w:id="130" w:author="Nicholas Matzke" w:date="2025-12-03T13:24:00Z" w16du:dateUtc="2025-12-03T00:24:00Z">
        <w:r w:rsidRPr="005476B2" w:rsidDel="00736D7B">
          <w:rPr>
            <w:rFonts w:ascii="Times New Roman" w:eastAsia="Times New Roman" w:hAnsi="Times New Roman" w:cs="Times New Roman"/>
            <w:sz w:val="24"/>
            <w:szCs w:val="24"/>
          </w:rPr>
          <w:delText xml:space="preserve"> </w:delText>
        </w:r>
      </w:del>
      <w:ins w:id="131" w:author="Nicholas Matzke" w:date="2025-12-03T13:24:00Z" w16du:dateUtc="2025-12-03T00:24:00Z">
        <w:r w:rsidR="00736D7B">
          <w:rPr>
            <w:rFonts w:ascii="Times New Roman" w:eastAsia="Times New Roman" w:hAnsi="Times New Roman" w:cs="Times New Roman"/>
            <w:sz w:val="24"/>
            <w:szCs w:val="24"/>
          </w:rPr>
          <w:t xml:space="preserve"> </w:t>
        </w:r>
      </w:ins>
      <w:r w:rsidRPr="005476B2">
        <w:rPr>
          <w:rFonts w:ascii="Times New Roman" w:eastAsia="Times New Roman" w:hAnsi="Times New Roman" w:cs="Times New Roman"/>
          <w:sz w:val="24"/>
          <w:szCs w:val="24"/>
        </w:rPr>
        <w:t xml:space="preserve">150 years since Darwin's </w:t>
      </w:r>
      <w:ins w:id="132" w:author="Nicholas Matzke" w:date="2025-12-03T13:24:00Z" w16du:dateUtc="2025-12-03T00:24:00Z">
        <w:r w:rsidR="00736D7B">
          <w:rPr>
            <w:rFonts w:ascii="Times New Roman" w:eastAsia="Times New Roman" w:hAnsi="Times New Roman" w:cs="Times New Roman"/>
            <w:sz w:val="24"/>
            <w:szCs w:val="24"/>
          </w:rPr>
          <w:t>(1875</w:t>
        </w:r>
      </w:ins>
      <w:ins w:id="133" w:author="Nicholas Matzke" w:date="2025-12-03T13:25:00Z" w16du:dateUtc="2025-12-03T00:25:00Z">
        <w:r w:rsidR="00736D7B">
          <w:rPr>
            <w:rFonts w:ascii="Times New Roman" w:eastAsia="Times New Roman" w:hAnsi="Times New Roman" w:cs="Times New Roman"/>
            <w:sz w:val="24"/>
            <w:szCs w:val="24"/>
          </w:rPr>
          <w:t xml:space="preserve">) </w:t>
        </w:r>
      </w:ins>
      <w:r w:rsidRPr="005476B2">
        <w:rPr>
          <w:rFonts w:ascii="Times New Roman" w:eastAsia="Times New Roman" w:hAnsi="Times New Roman" w:cs="Times New Roman"/>
          <w:i/>
          <w:iCs/>
          <w:sz w:val="24"/>
          <w:szCs w:val="24"/>
        </w:rPr>
        <w:t>Insectivorous Plants</w:t>
      </w:r>
      <w:r w:rsidRPr="005476B2">
        <w:rPr>
          <w:rFonts w:ascii="Times New Roman" w:eastAsia="Times New Roman" w:hAnsi="Times New Roman" w:cs="Times New Roman"/>
          <w:sz w:val="24"/>
          <w:szCs w:val="24"/>
        </w:rPr>
        <w:t xml:space="preserve">, carnivorous plants have </w:t>
      </w:r>
      <w:del w:id="134" w:author="Nicholas Matzke" w:date="2025-12-03T13:19:00Z" w16du:dateUtc="2025-12-03T00:19:00Z">
        <w:r w:rsidRPr="005476B2" w:rsidDel="00C7649A">
          <w:rPr>
            <w:rFonts w:ascii="Times New Roman" w:eastAsia="Times New Roman" w:hAnsi="Times New Roman" w:cs="Times New Roman"/>
            <w:sz w:val="24"/>
            <w:szCs w:val="24"/>
          </w:rPr>
          <w:delText>"</w:delText>
        </w:r>
      </w:del>
      <w:del w:id="135" w:author="Nicholas Matzke" w:date="2025-12-03T15:01:00Z" w16du:dateUtc="2025-12-03T02:01:00Z">
        <w:r w:rsidRPr="005476B2" w:rsidDel="004662E2">
          <w:rPr>
            <w:rFonts w:ascii="Times New Roman" w:eastAsia="Times New Roman" w:hAnsi="Times New Roman" w:cs="Times New Roman"/>
            <w:sz w:val="24"/>
            <w:szCs w:val="24"/>
          </w:rPr>
          <w:delText>captivated</w:delText>
        </w:r>
      </w:del>
      <w:del w:id="136" w:author="Nicholas Matzke" w:date="2025-12-03T13:19:00Z" w16du:dateUtc="2025-12-03T00:19:00Z">
        <w:r w:rsidRPr="005476B2" w:rsidDel="00C7649A">
          <w:rPr>
            <w:rFonts w:ascii="Times New Roman" w:eastAsia="Times New Roman" w:hAnsi="Times New Roman" w:cs="Times New Roman"/>
            <w:sz w:val="24"/>
            <w:szCs w:val="24"/>
          </w:rPr>
          <w:delText>"</w:delText>
        </w:r>
      </w:del>
      <w:del w:id="137" w:author="Nicholas Matzke" w:date="2025-12-03T15:01:00Z" w16du:dateUtc="2025-12-03T02:01:00Z">
        <w:r w:rsidRPr="005476B2" w:rsidDel="004662E2">
          <w:rPr>
            <w:rFonts w:ascii="Times New Roman" w:eastAsia="Times New Roman" w:hAnsi="Times New Roman" w:cs="Times New Roman"/>
            <w:sz w:val="24"/>
            <w:szCs w:val="24"/>
          </w:rPr>
          <w:delText xml:space="preserve"> scientists and enthusiasts</w:delText>
        </w:r>
        <w:r w:rsidDel="004662E2">
          <w:rPr>
            <w:rFonts w:ascii="Times New Roman" w:eastAsia="Times New Roman" w:hAnsi="Times New Roman" w:cs="Times New Roman"/>
            <w:sz w:val="24"/>
            <w:szCs w:val="24"/>
          </w:rPr>
          <w:delText xml:space="preserve"> alike—not only for their ability to capture prey but also</w:delText>
        </w:r>
      </w:del>
      <w:ins w:id="138" w:author="Nicholas Matzke" w:date="2025-12-03T15:01:00Z" w16du:dateUtc="2025-12-03T02:01:00Z">
        <w:r w:rsidR="004662E2">
          <w:rPr>
            <w:rFonts w:ascii="Times New Roman" w:eastAsia="Times New Roman" w:hAnsi="Times New Roman" w:cs="Times New Roman"/>
            <w:sz w:val="24"/>
            <w:szCs w:val="24"/>
          </w:rPr>
          <w:t>attra</w:t>
        </w:r>
      </w:ins>
      <w:ins w:id="139" w:author="Nicholas Matzke" w:date="2025-12-03T15:02:00Z" w16du:dateUtc="2025-12-03T02:02:00Z">
        <w:r w:rsidR="004662E2">
          <w:rPr>
            <w:rFonts w:ascii="Times New Roman" w:eastAsia="Times New Roman" w:hAnsi="Times New Roman" w:cs="Times New Roman"/>
            <w:sz w:val="24"/>
            <w:szCs w:val="24"/>
          </w:rPr>
          <w:t>cted attention</w:t>
        </w:r>
      </w:ins>
      <w:r>
        <w:rPr>
          <w:rFonts w:ascii="Times New Roman" w:eastAsia="Times New Roman" w:hAnsi="Times New Roman" w:cs="Times New Roman"/>
          <w:sz w:val="24"/>
          <w:szCs w:val="24"/>
        </w:rPr>
        <w:t xml:space="preserve"> for their extraordinary </w:t>
      </w:r>
      <w:ins w:id="140" w:author="Nicholas Matzke" w:date="2025-12-03T15:02:00Z" w16du:dateUtc="2025-12-03T02:02:00Z">
        <w:r w:rsidR="004662E2">
          <w:rPr>
            <w:rFonts w:ascii="Times New Roman" w:eastAsia="Times New Roman" w:hAnsi="Times New Roman" w:cs="Times New Roman"/>
            <w:sz w:val="24"/>
            <w:szCs w:val="24"/>
          </w:rPr>
          <w:t xml:space="preserve">trapping </w:t>
        </w:r>
      </w:ins>
      <w:r>
        <w:rPr>
          <w:rFonts w:ascii="Times New Roman" w:eastAsia="Times New Roman" w:hAnsi="Times New Roman" w:cs="Times New Roman"/>
          <w:sz w:val="24"/>
          <w:szCs w:val="24"/>
        </w:rPr>
        <w:t>adaptations</w:t>
      </w:r>
      <w:del w:id="141" w:author="Nicholas Matzke" w:date="2025-12-03T15:02:00Z" w16du:dateUtc="2025-12-03T02:02:00Z">
        <w:r w:rsidDel="004662E2">
          <w:rPr>
            <w:rFonts w:ascii="Times New Roman" w:eastAsia="Times New Roman" w:hAnsi="Times New Roman" w:cs="Times New Roman"/>
            <w:sz w:val="24"/>
            <w:szCs w:val="24"/>
          </w:rPr>
          <w:delText xml:space="preserve"> </w:delText>
        </w:r>
      </w:del>
      <w:ins w:id="142" w:author="Nicholas Matzke" w:date="2025-12-03T15:02:00Z" w16du:dateUtc="2025-12-03T02:02:00Z">
        <w:r w:rsidR="004662E2">
          <w:rPr>
            <w:rFonts w:ascii="Times New Roman" w:eastAsia="Times New Roman" w:hAnsi="Times New Roman" w:cs="Times New Roman"/>
            <w:sz w:val="24"/>
            <w:szCs w:val="24"/>
          </w:rPr>
          <w:t xml:space="preserve">, including </w:t>
        </w:r>
      </w:ins>
      <w:del w:id="143" w:author="Nicholas Matzke" w:date="2025-12-03T15:02:00Z" w16du:dateUtc="2025-12-03T02:02:00Z">
        <w:r w:rsidDel="004662E2">
          <w:rPr>
            <w:rFonts w:ascii="Times New Roman" w:eastAsia="Times New Roman" w:hAnsi="Times New Roman" w:cs="Times New Roman"/>
            <w:sz w:val="24"/>
            <w:szCs w:val="24"/>
          </w:rPr>
          <w:delText>and unique ecological strategies. Across lineages, carnivorous plants have evolved diverse traps, including</w:delText>
        </w:r>
      </w:del>
      <w:r>
        <w:rPr>
          <w:rFonts w:ascii="Times New Roman" w:eastAsia="Times New Roman" w:hAnsi="Times New Roman" w:cs="Times New Roman"/>
          <w:sz w:val="24"/>
          <w:szCs w:val="24"/>
        </w:rPr>
        <w:t xml:space="preserve"> the snap traps of </w:t>
      </w:r>
      <w:r>
        <w:rPr>
          <w:rFonts w:ascii="Times New Roman" w:eastAsia="Times New Roman" w:hAnsi="Times New Roman" w:cs="Times New Roman"/>
          <w:i/>
          <w:iCs/>
          <w:sz w:val="24"/>
          <w:szCs w:val="24"/>
        </w:rPr>
        <w:t>Dionaea muscipula</w:t>
      </w:r>
      <w:r>
        <w:rPr>
          <w:rFonts w:ascii="Times New Roman" w:eastAsia="Times New Roman" w:hAnsi="Times New Roman" w:cs="Times New Roman"/>
          <w:sz w:val="24"/>
          <w:szCs w:val="24"/>
        </w:rPr>
        <w:t xml:space="preserve"> (Venus flytrap)</w:t>
      </w:r>
      <w:ins w:id="144" w:author="Nicholas Matzke" w:date="2025-12-03T13:25:00Z" w16du:dateUtc="2025-12-03T00:25:00Z">
        <w:r w:rsidR="00736D7B">
          <w:rPr>
            <w:rFonts w:ascii="Times New Roman" w:eastAsia="Times New Roman" w:hAnsi="Times New Roman" w:cs="Times New Roman"/>
            <w:sz w:val="24"/>
            <w:szCs w:val="24"/>
          </w:rPr>
          <w:t xml:space="preserve"> and </w:t>
        </w:r>
        <w:r w:rsidR="00736D7B" w:rsidRPr="00736D7B">
          <w:rPr>
            <w:rFonts w:ascii="Times New Roman" w:eastAsia="Times New Roman" w:hAnsi="Times New Roman" w:cs="Times New Roman"/>
            <w:i/>
            <w:iCs/>
            <w:sz w:val="24"/>
            <w:szCs w:val="24"/>
            <w:rPrChange w:id="145" w:author="Nicholas Matzke" w:date="2025-12-03T13:25:00Z" w16du:dateUtc="2025-12-03T00:25:00Z">
              <w:rPr>
                <w:rFonts w:ascii="Times New Roman" w:eastAsia="Times New Roman" w:hAnsi="Times New Roman" w:cs="Times New Roman"/>
                <w:sz w:val="24"/>
                <w:szCs w:val="24"/>
              </w:rPr>
            </w:rPrChange>
          </w:rPr>
          <w:t>Aldrovanda</w:t>
        </w:r>
        <w:r w:rsidR="00736D7B">
          <w:rPr>
            <w:rFonts w:ascii="Times New Roman" w:eastAsia="Times New Roman" w:hAnsi="Times New Roman" w:cs="Times New Roman"/>
            <w:sz w:val="24"/>
            <w:szCs w:val="24"/>
          </w:rPr>
          <w:t xml:space="preserve"> (the waterwheel plant)</w:t>
        </w:r>
      </w:ins>
      <w:r>
        <w:rPr>
          <w:rFonts w:ascii="Times New Roman" w:eastAsia="Times New Roman" w:hAnsi="Times New Roman" w:cs="Times New Roman"/>
          <w:sz w:val="24"/>
          <w:szCs w:val="24"/>
        </w:rPr>
        <w:t xml:space="preserve">, the adhesive traps of </w:t>
      </w:r>
      <w:r>
        <w:rPr>
          <w:rFonts w:ascii="Times New Roman" w:eastAsia="Times New Roman" w:hAnsi="Times New Roman" w:cs="Times New Roman"/>
          <w:i/>
          <w:iCs/>
          <w:sz w:val="24"/>
          <w:szCs w:val="24"/>
        </w:rPr>
        <w:t>Drosera</w:t>
      </w:r>
      <w:r>
        <w:rPr>
          <w:rFonts w:ascii="Times New Roman" w:eastAsia="Times New Roman" w:hAnsi="Times New Roman" w:cs="Times New Roman"/>
          <w:sz w:val="24"/>
          <w:szCs w:val="24"/>
        </w:rPr>
        <w:t xml:space="preserve"> (sundews) and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(butterworts), and the pitfall</w:t>
      </w:r>
      <w:ins w:id="146" w:author="Nicholas Matzke" w:date="2025-12-03T15:03:00Z" w16du:dateUtc="2025-12-03T02:03:00Z">
        <w:r w:rsidR="004662E2">
          <w:rPr>
            <w:rFonts w:ascii="Times New Roman" w:eastAsia="Times New Roman" w:hAnsi="Times New Roman" w:cs="Times New Roman"/>
            <w:sz w:val="24"/>
            <w:szCs w:val="24"/>
          </w:rPr>
          <w:t>-trap</w:t>
        </w:r>
      </w:ins>
      <w:r>
        <w:rPr>
          <w:rFonts w:ascii="Times New Roman" w:eastAsia="Times New Roman" w:hAnsi="Times New Roman" w:cs="Times New Roman"/>
          <w:sz w:val="24"/>
          <w:szCs w:val="24"/>
        </w:rPr>
        <w:t xml:space="preserve"> pitchers of </w:t>
      </w:r>
      <w:r>
        <w:rPr>
          <w:rFonts w:ascii="Times New Roman" w:eastAsia="Times New Roman" w:hAnsi="Times New Roman" w:cs="Times New Roman"/>
          <w:i/>
          <w:iCs/>
          <w:sz w:val="24"/>
          <w:szCs w:val="24"/>
        </w:rPr>
        <w:t>Nepenthes</w:t>
      </w:r>
      <w:ins w:id="147" w:author="Nicholas Matzke" w:date="2025-12-03T15:02:00Z" w16du:dateUtc="2025-12-03T02:02:00Z">
        <w:r w:rsidR="004662E2">
          <w:rPr>
            <w:rFonts w:ascii="Times New Roman" w:eastAsia="Times New Roman" w:hAnsi="Times New Roman" w:cs="Times New Roman"/>
            <w:sz w:val="24"/>
            <w:szCs w:val="24"/>
          </w:rPr>
          <w:t xml:space="preserve">, </w:t>
        </w:r>
        <w:r w:rsidR="004662E2" w:rsidRPr="004662E2">
          <w:rPr>
            <w:rFonts w:ascii="Times New Roman" w:eastAsia="Times New Roman" w:hAnsi="Times New Roman" w:cs="Times New Roman"/>
            <w:i/>
            <w:iCs/>
            <w:sz w:val="24"/>
            <w:szCs w:val="24"/>
            <w:rPrChange w:id="148" w:author="Nicholas Matzke" w:date="2025-12-03T15:03:00Z" w16du:dateUtc="2025-12-03T02:03:00Z">
              <w:rPr>
                <w:rFonts w:ascii="Times New Roman" w:eastAsia="Times New Roman" w:hAnsi="Times New Roman" w:cs="Times New Roman"/>
                <w:sz w:val="24"/>
                <w:szCs w:val="24"/>
              </w:rPr>
            </w:rPrChange>
          </w:rPr>
          <w:t>C</w:t>
        </w:r>
      </w:ins>
      <w:ins w:id="149" w:author="Nicholas Matzke" w:date="2025-12-03T15:03:00Z" w16du:dateUtc="2025-12-03T02:03:00Z">
        <w:r w:rsidR="004662E2" w:rsidRPr="004662E2">
          <w:rPr>
            <w:rFonts w:ascii="Times New Roman" w:eastAsia="Times New Roman" w:hAnsi="Times New Roman" w:cs="Times New Roman"/>
            <w:i/>
            <w:iCs/>
            <w:sz w:val="24"/>
            <w:szCs w:val="24"/>
            <w:rPrChange w:id="150" w:author="Nicholas Matzke" w:date="2025-12-03T15:03:00Z" w16du:dateUtc="2025-12-03T02:03:00Z">
              <w:rPr>
                <w:rFonts w:ascii="Times New Roman" w:eastAsia="Times New Roman" w:hAnsi="Times New Roman" w:cs="Times New Roman"/>
                <w:sz w:val="24"/>
                <w:szCs w:val="24"/>
              </w:rPr>
            </w:rPrChange>
          </w:rPr>
          <w:t>ephalotus</w:t>
        </w:r>
        <w:r w:rsidR="004662E2">
          <w:rPr>
            <w:rFonts w:ascii="Times New Roman" w:eastAsia="Times New Roman" w:hAnsi="Times New Roman" w:cs="Times New Roman"/>
            <w:sz w:val="24"/>
            <w:szCs w:val="24"/>
          </w:rPr>
          <w:t>, and the Sarraceniaceae</w:t>
        </w:r>
      </w:ins>
      <w:r>
        <w:rPr>
          <w:rFonts w:ascii="Times New Roman" w:eastAsia="Times New Roman" w:hAnsi="Times New Roman" w:cs="Times New Roman"/>
          <w:sz w:val="24"/>
          <w:szCs w:val="24"/>
        </w:rPr>
        <w:t xml:space="preserve">. The ability of the Venus flytrap ('one of the most wonderful in the world'; Darwin, 1875a) to </w:t>
      </w:r>
      <w:ins w:id="151" w:author="Nicholas Matzke" w:date="2025-12-03T15:04:00Z" w16du:dateUtc="2025-12-03T02:04:00Z">
        <w:r w:rsidR="004662E2">
          <w:rPr>
            <w:rFonts w:ascii="Times New Roman" w:eastAsia="Times New Roman" w:hAnsi="Times New Roman" w:cs="Times New Roman"/>
            <w:sz w:val="24"/>
            <w:szCs w:val="24"/>
          </w:rPr>
          <w:t xml:space="preserve">selectively </w:t>
        </w:r>
      </w:ins>
      <w:r>
        <w:rPr>
          <w:rFonts w:ascii="Times New Roman" w:eastAsia="Times New Roman" w:hAnsi="Times New Roman" w:cs="Times New Roman"/>
          <w:sz w:val="24"/>
          <w:szCs w:val="24"/>
        </w:rPr>
        <w:t xml:space="preserve">detect </w:t>
      </w:r>
      <w:ins w:id="152" w:author="Nicholas Matzke" w:date="2025-12-03T15:04:00Z" w16du:dateUtc="2025-12-03T02:04:00Z">
        <w:r w:rsidR="004662E2">
          <w:rPr>
            <w:rFonts w:ascii="Times New Roman" w:eastAsia="Times New Roman" w:hAnsi="Times New Roman" w:cs="Times New Roman"/>
            <w:sz w:val="24"/>
            <w:szCs w:val="24"/>
          </w:rPr>
          <w:t xml:space="preserve">insects </w:t>
        </w:r>
      </w:ins>
      <w:r>
        <w:rPr>
          <w:rFonts w:ascii="Times New Roman" w:eastAsia="Times New Roman" w:hAnsi="Times New Roman" w:cs="Times New Roman"/>
          <w:sz w:val="24"/>
          <w:szCs w:val="24"/>
        </w:rPr>
        <w:t xml:space="preserve">and rapidly </w:t>
      </w:r>
      <w:del w:id="153" w:author="Nicholas Matzke" w:date="2025-12-03T15:04:00Z" w16du:dateUtc="2025-12-03T02:04:00Z">
        <w:r w:rsidDel="004662E2">
          <w:rPr>
            <w:rFonts w:ascii="Times New Roman" w:eastAsia="Times New Roman" w:hAnsi="Times New Roman" w:cs="Times New Roman"/>
            <w:sz w:val="24"/>
            <w:szCs w:val="24"/>
          </w:rPr>
          <w:delText xml:space="preserve">respond </w:delText>
        </w:r>
      </w:del>
      <w:ins w:id="154" w:author="Nicholas Matzke" w:date="2025-12-03T15:04:00Z" w16du:dateUtc="2025-12-03T02:04:00Z">
        <w:r w:rsidR="004662E2">
          <w:rPr>
            <w:rFonts w:ascii="Times New Roman" w:eastAsia="Times New Roman" w:hAnsi="Times New Roman" w:cs="Times New Roman"/>
            <w:sz w:val="24"/>
            <w:szCs w:val="24"/>
          </w:rPr>
          <w:t xml:space="preserve">trigger its trap </w:t>
        </w:r>
      </w:ins>
      <w:del w:id="155" w:author="Nicholas Matzke" w:date="2025-12-03T15:04:00Z" w16du:dateUtc="2025-12-03T02:04:00Z">
        <w:r w:rsidDel="004662E2">
          <w:rPr>
            <w:rFonts w:ascii="Times New Roman" w:eastAsia="Times New Roman" w:hAnsi="Times New Roman" w:cs="Times New Roman"/>
            <w:sz w:val="24"/>
            <w:szCs w:val="24"/>
          </w:rPr>
          <w:delText xml:space="preserve">to the presence of insects exemplifies nature's ingenuity </w:delText>
        </w:r>
      </w:del>
      <w:r>
        <w:rPr>
          <w:rFonts w:ascii="Times New Roman" w:eastAsia="Times New Roman" w:hAnsi="Times New Roman" w:cs="Times New Roman"/>
          <w:sz w:val="24"/>
          <w:szCs w:val="24"/>
        </w:rPr>
        <w:t>(Forterre et al., 2005)</w:t>
      </w:r>
      <w:del w:id="156" w:author="Nicholas Matzke" w:date="2025-12-03T15:05:00Z" w16du:dateUtc="2025-12-03T02:05:00Z">
        <w:r w:rsidDel="004662E2">
          <w:rPr>
            <w:rFonts w:ascii="Times New Roman" w:eastAsia="Times New Roman" w:hAnsi="Times New Roman" w:cs="Times New Roman"/>
            <w:sz w:val="24"/>
            <w:szCs w:val="24"/>
          </w:rPr>
          <w:delText xml:space="preserve">. This extraordinary ability has garnered extensive recognition, making </w:delText>
        </w:r>
      </w:del>
      <w:ins w:id="157" w:author="Nicholas Matzke" w:date="2025-12-03T15:05:00Z" w16du:dateUtc="2025-12-03T02:05:00Z">
        <w:r w:rsidR="004662E2">
          <w:rPr>
            <w:rFonts w:ascii="Times New Roman" w:eastAsia="Times New Roman" w:hAnsi="Times New Roman" w:cs="Times New Roman"/>
            <w:sz w:val="24"/>
            <w:szCs w:val="24"/>
          </w:rPr>
          <w:t xml:space="preserve"> has made </w:t>
        </w:r>
      </w:ins>
      <w:r>
        <w:rPr>
          <w:rFonts w:ascii="Times New Roman" w:eastAsia="Times New Roman" w:hAnsi="Times New Roman" w:cs="Times New Roman"/>
          <w:sz w:val="24"/>
          <w:szCs w:val="24"/>
        </w:rPr>
        <w:t xml:space="preserve">the Venus flytrap the iconic carnivorous plant. However, the </w:t>
      </w:r>
      <w:ins w:id="158" w:author="Nicholas Matzke" w:date="2025-12-03T15:05:00Z" w16du:dateUtc="2025-12-03T02:05:00Z">
        <w:r w:rsidR="004662E2">
          <w:rPr>
            <w:rFonts w:ascii="Times New Roman" w:eastAsia="Times New Roman" w:hAnsi="Times New Roman" w:cs="Times New Roman"/>
            <w:sz w:val="24"/>
            <w:szCs w:val="24"/>
          </w:rPr>
          <w:t xml:space="preserve">aquatic </w:t>
        </w:r>
      </w:ins>
      <w:r>
        <w:rPr>
          <w:rFonts w:ascii="Times New Roman" w:eastAsia="Times New Roman" w:hAnsi="Times New Roman" w:cs="Times New Roman"/>
          <w:sz w:val="24"/>
          <w:szCs w:val="24"/>
        </w:rPr>
        <w:t xml:space="preserve">bladder traps of the genus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(bladderworts) are arguably even more astounding. Darwin directly observed prey "suddenly" appearing in</w:t>
      </w:r>
      <w:ins w:id="159" w:author="Nicholas Matzke" w:date="2025-12-03T15:05:00Z" w16du:dateUtc="2025-12-03T02:05:00Z">
        <w:r w:rsidR="004662E2">
          <w:rPr>
            <w:rFonts w:ascii="Times New Roman" w:eastAsia="Times New Roman" w:hAnsi="Times New Roman" w:cs="Times New Roman"/>
            <w:sz w:val="24"/>
            <w:szCs w:val="24"/>
          </w:rPr>
          <w:t>side</w:t>
        </w:r>
      </w:ins>
      <w:r>
        <w:rPr>
          <w:rFonts w:ascii="Times New Roman" w:eastAsia="Times New Roman" w:hAnsi="Times New Roman" w:cs="Times New Roman"/>
          <w:sz w:val="24"/>
          <w:szCs w:val="24"/>
        </w:rPr>
        <w:t xml:space="preserve"> bladderwort traps but imagined that the mechanism was passive. </w:t>
      </w:r>
      <w:ins w:id="160" w:author="Nicholas Matzke" w:date="2025-12-03T15:06:00Z" w16du:dateUtc="2025-12-03T02:06:00Z">
        <w:r w:rsidR="004662E2">
          <w:rPr>
            <w:rFonts w:ascii="Times New Roman" w:eastAsia="Times New Roman" w:hAnsi="Times New Roman" w:cs="Times New Roman"/>
            <w:sz w:val="24"/>
            <w:szCs w:val="24"/>
          </w:rPr>
          <w:t xml:space="preserve">It was not until the work of </w:t>
        </w:r>
      </w:ins>
      <w:r>
        <w:rPr>
          <w:rFonts w:ascii="Times New Roman" w:eastAsia="Times New Roman" w:hAnsi="Times New Roman" w:cs="Times New Roman"/>
          <w:sz w:val="24"/>
          <w:szCs w:val="24"/>
        </w:rPr>
        <w:t xml:space="preserve">Lloyd (1942) </w:t>
      </w:r>
      <w:ins w:id="161" w:author="Nicholas Matzke" w:date="2025-12-03T15:06:00Z" w16du:dateUtc="2025-12-03T02:06:00Z">
        <w:r w:rsidR="004662E2">
          <w:rPr>
            <w:rFonts w:ascii="Times New Roman" w:eastAsia="Times New Roman" w:hAnsi="Times New Roman" w:cs="Times New Roman"/>
            <w:sz w:val="24"/>
            <w:szCs w:val="24"/>
          </w:rPr>
          <w:t xml:space="preserve">that the </w:t>
        </w:r>
      </w:ins>
      <w:del w:id="162" w:author="Nicholas Matzke" w:date="2025-12-03T15:06:00Z" w16du:dateUtc="2025-12-03T02:06:00Z">
        <w:r w:rsidDel="004662E2">
          <w:rPr>
            <w:rFonts w:ascii="Times New Roman" w:eastAsia="Times New Roman" w:hAnsi="Times New Roman" w:cs="Times New Roman"/>
            <w:sz w:val="24"/>
            <w:szCs w:val="24"/>
          </w:rPr>
          <w:delText xml:space="preserve">described </w:delText>
        </w:r>
      </w:del>
      <w:r>
        <w:rPr>
          <w:rFonts w:ascii="Times New Roman" w:eastAsia="Times New Roman" w:hAnsi="Times New Roman" w:cs="Times New Roman"/>
          <w:sz w:val="24"/>
          <w:szCs w:val="24"/>
        </w:rPr>
        <w:t>the bladder trap’s full complexity</w:t>
      </w:r>
      <w:ins w:id="163" w:author="Nicholas Matzke" w:date="2025-12-03T15:06:00Z" w16du:dateUtc="2025-12-03T02:06:00Z">
        <w:r w:rsidR="004662E2">
          <w:rPr>
            <w:rFonts w:ascii="Times New Roman" w:eastAsia="Times New Roman" w:hAnsi="Times New Roman" w:cs="Times New Roman"/>
            <w:sz w:val="24"/>
            <w:szCs w:val="24"/>
          </w:rPr>
          <w:t xml:space="preserve"> was detailed</w:t>
        </w:r>
      </w:ins>
      <w:r>
        <w:rPr>
          <w:rFonts w:ascii="Times New Roman" w:eastAsia="Times New Roman" w:hAnsi="Times New Roman" w:cs="Times New Roman"/>
          <w:sz w:val="24"/>
          <w:szCs w:val="24"/>
        </w:rPr>
        <w:t xml:space="preserve">, wherein disturbance of a trigger hair causes a double-hinged </w:t>
      </w:r>
      <w:ins w:id="164" w:author="Nicholas Matzke" w:date="2025-12-03T15:06:00Z" w16du:dateUtc="2025-12-03T02:06:00Z">
        <w:r w:rsidR="004662E2">
          <w:rPr>
            <w:rFonts w:ascii="Times New Roman" w:eastAsia="Times New Roman" w:hAnsi="Times New Roman" w:cs="Times New Roman"/>
            <w:sz w:val="24"/>
            <w:szCs w:val="24"/>
          </w:rPr>
          <w:t xml:space="preserve">trap </w:t>
        </w:r>
      </w:ins>
      <w:r>
        <w:rPr>
          <w:rFonts w:ascii="Times New Roman" w:eastAsia="Times New Roman" w:hAnsi="Times New Roman" w:cs="Times New Roman"/>
          <w:sz w:val="24"/>
          <w:szCs w:val="24"/>
        </w:rPr>
        <w:t xml:space="preserve">door to open, drawing in prey via negative pressure before the trap resets. </w:t>
      </w:r>
      <w:del w:id="165" w:author="Nicholas Matzke" w:date="2025-12-03T15:07:00Z" w16du:dateUtc="2025-12-03T02:07:00Z">
        <w:r w:rsidDel="004662E2">
          <w:rPr>
            <w:rFonts w:ascii="Times New Roman" w:eastAsia="Times New Roman" w:hAnsi="Times New Roman" w:cs="Times New Roman"/>
            <w:sz w:val="24"/>
            <w:szCs w:val="24"/>
          </w:rPr>
          <w:delText xml:space="preserve">He </w:delText>
        </w:r>
      </w:del>
      <w:ins w:id="166" w:author="Nicholas Matzke" w:date="2025-12-03T15:07:00Z" w16du:dateUtc="2025-12-03T02:07:00Z">
        <w:r w:rsidR="004662E2">
          <w:rPr>
            <w:rFonts w:ascii="Times New Roman" w:eastAsia="Times New Roman" w:hAnsi="Times New Roman" w:cs="Times New Roman"/>
            <w:sz w:val="24"/>
            <w:szCs w:val="24"/>
          </w:rPr>
          <w:t xml:space="preserve">Lloyd </w:t>
        </w:r>
      </w:ins>
      <w:del w:id="167" w:author="Nicholas Matzke" w:date="2025-12-03T15:07:00Z" w16du:dateUtc="2025-12-03T02:07:00Z">
        <w:r w:rsidDel="004662E2">
          <w:rPr>
            <w:rFonts w:ascii="Times New Roman" w:eastAsia="Times New Roman" w:hAnsi="Times New Roman" w:cs="Times New Roman"/>
            <w:sz w:val="24"/>
            <w:szCs w:val="24"/>
          </w:rPr>
          <w:delText xml:space="preserve">also </w:delText>
        </w:r>
      </w:del>
      <w:r>
        <w:rPr>
          <w:rFonts w:ascii="Times New Roman" w:eastAsia="Times New Roman" w:hAnsi="Times New Roman" w:cs="Times New Roman"/>
          <w:sz w:val="24"/>
          <w:szCs w:val="24"/>
        </w:rPr>
        <w:t>analogised bladder traps "without exaggeration" to an imaginary self-resetting mousetrap with 20+ necessary components, cooperating with  "an astounding degree of mechanical delicacy depending on a fineness of structure scarcely equalled elsewhere in the plant kingdom" (Lloyd, 1942).</w:t>
      </w:r>
    </w:p>
    <w:p w14:paraId="00F41106" w14:textId="77777777" w:rsidR="00245D77" w:rsidRDefault="00000000">
      <w:pPr>
        <w:pStyle w:val="Heading2"/>
        <w:keepNext w:val="0"/>
        <w:keepLines w:val="0"/>
        <w:spacing w:line="387" w:lineRule="auto"/>
        <w:jc w:val="both"/>
        <w:rPr>
          <w:rFonts w:ascii="Times New Roman" w:eastAsia="Times New Roman" w:hAnsi="Times New Roman" w:cs="Times New Roman"/>
        </w:rPr>
      </w:pPr>
      <w:bookmarkStart w:id="168" w:name="_jsoo7yzd69fe" w:colFirst="0" w:colLast="0"/>
      <w:bookmarkEnd w:id="168"/>
      <w:r>
        <w:rPr>
          <w:rFonts w:ascii="Times New Roman" w:eastAsia="Times New Roman" w:hAnsi="Times New Roman" w:cs="Times New Roman"/>
        </w:rPr>
        <w:t xml:space="preserve">Prior Attempts at Explaining the Origin of the </w:t>
      </w:r>
      <w:r>
        <w:rPr>
          <w:rFonts w:ascii="Times New Roman" w:eastAsia="Times New Roman" w:hAnsi="Times New Roman" w:cs="Times New Roman"/>
          <w:i/>
          <w:iCs/>
        </w:rPr>
        <w:t>Utricularia</w:t>
      </w:r>
      <w:r>
        <w:rPr>
          <w:rFonts w:ascii="Times New Roman" w:eastAsia="Times New Roman" w:hAnsi="Times New Roman" w:cs="Times New Roman"/>
        </w:rPr>
        <w:t xml:space="preserve"> Trap</w:t>
      </w:r>
    </w:p>
    <w:p w14:paraId="2E3DC7DB" w14:textId="7808777B" w:rsidR="00245D77" w:rsidRDefault="00000000" w:rsidP="00ED4168">
      <w:pPr>
        <w:spacing w:line="360" w:lineRule="auto"/>
        <w:jc w:val="both"/>
        <w:rPr>
          <w:ins w:id="169" w:author="Nicholas Matzke" w:date="2025-12-03T15:31:00Z" w16du:dateUtc="2025-12-03T02:31:00Z"/>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While progress has been made in resolving the relationships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and understanding their diversification to occupy various </w:t>
      </w:r>
      <w:ins w:id="170" w:author="Nicholas Matzke" w:date="2025-12-03T15:07:00Z" w16du:dateUtc="2025-12-03T02:07:00Z">
        <w:r w:rsidR="00A13CF7">
          <w:rPr>
            <w:rFonts w:ascii="Times New Roman" w:eastAsia="Times New Roman" w:hAnsi="Times New Roman" w:cs="Times New Roman"/>
            <w:sz w:val="24"/>
            <w:szCs w:val="24"/>
          </w:rPr>
          <w:t>wet-</w:t>
        </w:r>
      </w:ins>
      <w:r>
        <w:rPr>
          <w:rFonts w:ascii="Times New Roman" w:eastAsia="Times New Roman" w:hAnsi="Times New Roman" w:cs="Times New Roman"/>
          <w:sz w:val="24"/>
          <w:szCs w:val="24"/>
        </w:rPr>
        <w:t>terrestrial and aquatic habitats (Westermeier et al., 2017), there is still a significant unresolved question about how the unique bladderwort trap evolved</w:t>
      </w:r>
      <w:ins w:id="171" w:author="Nicholas Matzke" w:date="2025-12-03T15:08:00Z" w16du:dateUtc="2025-12-03T02:08:00Z">
        <w:r w:rsidR="00A13CF7">
          <w:rPr>
            <w:rFonts w:ascii="Times New Roman" w:eastAsia="Times New Roman" w:hAnsi="Times New Roman" w:cs="Times New Roman"/>
            <w:sz w:val="24"/>
            <w:szCs w:val="24"/>
          </w:rPr>
          <w:t xml:space="preserve">, dating back to </w:t>
        </w:r>
      </w:ins>
      <w:ins w:id="172" w:author="Nicholas Matzke" w:date="2025-12-03T15:10:00Z" w16du:dateUtc="2025-12-03T02:10:00Z">
        <w:r w:rsidR="00B406F5">
          <w:rPr>
            <w:rFonts w:ascii="Times New Roman" w:eastAsia="Times New Roman" w:hAnsi="Times New Roman" w:cs="Times New Roman"/>
            <w:sz w:val="24"/>
            <w:szCs w:val="24"/>
          </w:rPr>
          <w:t>1875.</w:t>
        </w:r>
      </w:ins>
      <w:ins w:id="173" w:author="Nicholas Matzke" w:date="2025-12-03T15:07:00Z" w16du:dateUtc="2025-12-03T02:07:00Z">
        <w:r w:rsidR="00A13CF7">
          <w:rPr>
            <w:rFonts w:ascii="Times New Roman" w:eastAsia="Times New Roman" w:hAnsi="Times New Roman" w:cs="Times New Roman"/>
            <w:sz w:val="24"/>
            <w:szCs w:val="24"/>
          </w:rPr>
          <w:t xml:space="preserve"> </w:t>
        </w:r>
      </w:ins>
      <w:del w:id="174" w:author="Nicholas Matzke" w:date="2025-12-03T15:07:00Z" w16du:dateUtc="2025-12-03T02:07:00Z">
        <w:r w:rsidDel="00A13CF7">
          <w:rPr>
            <w:rFonts w:ascii="Times New Roman" w:eastAsia="Times New Roman" w:hAnsi="Times New Roman" w:cs="Times New Roman"/>
            <w:sz w:val="24"/>
            <w:szCs w:val="24"/>
          </w:rPr>
          <w:delText>,</w:delText>
        </w:r>
      </w:del>
      <w:del w:id="175" w:author="Nicholas Matzke" w:date="2025-12-03T15:09:00Z" w16du:dateUtc="2025-12-03T02:09:00Z">
        <w:r w:rsidDel="00A13CF7">
          <w:rPr>
            <w:rFonts w:ascii="Times New Roman" w:eastAsia="Times New Roman" w:hAnsi="Times New Roman" w:cs="Times New Roman"/>
            <w:sz w:val="24"/>
            <w:szCs w:val="24"/>
          </w:rPr>
          <w:delText xml:space="preserve"> which goes right back to Darwin. </w:delText>
        </w:r>
      </w:del>
      <w:r>
        <w:rPr>
          <w:rFonts w:ascii="Times New Roman" w:eastAsia="Times New Roman" w:hAnsi="Times New Roman" w:cs="Times New Roman"/>
          <w:sz w:val="24"/>
          <w:szCs w:val="24"/>
        </w:rPr>
        <w:t xml:space="preserve">Alfred Russel Wallace, </w:t>
      </w:r>
      <w:del w:id="176" w:author="Nicholas Matzke" w:date="2025-12-03T15:09:00Z" w16du:dateUtc="2025-12-03T02:09:00Z">
        <w:r w:rsidDel="00B406F5">
          <w:rPr>
            <w:rFonts w:ascii="Times New Roman" w:eastAsia="Times New Roman" w:hAnsi="Times New Roman" w:cs="Times New Roman"/>
            <w:sz w:val="24"/>
            <w:szCs w:val="24"/>
          </w:rPr>
          <w:delText xml:space="preserve">who </w:delText>
        </w:r>
      </w:del>
      <w:ins w:id="177" w:author="Nicholas Matzke" w:date="2025-12-03T15:09:00Z" w16du:dateUtc="2025-12-03T02:09:00Z">
        <w:r w:rsidR="00B406F5">
          <w:rPr>
            <w:rFonts w:ascii="Times New Roman" w:eastAsia="Times New Roman" w:hAnsi="Times New Roman" w:cs="Times New Roman"/>
            <w:sz w:val="24"/>
            <w:szCs w:val="24"/>
          </w:rPr>
          <w:t xml:space="preserve">the </w:t>
        </w:r>
      </w:ins>
      <w:r>
        <w:rPr>
          <w:rFonts w:ascii="Times New Roman" w:eastAsia="Times New Roman" w:hAnsi="Times New Roman" w:cs="Times New Roman"/>
          <w:sz w:val="24"/>
          <w:szCs w:val="24"/>
        </w:rPr>
        <w:t>co-</w:t>
      </w:r>
      <w:del w:id="178" w:author="Nicholas Matzke" w:date="2025-12-03T15:09:00Z" w16du:dateUtc="2025-12-03T02:09:00Z">
        <w:r w:rsidDel="00B406F5">
          <w:rPr>
            <w:rFonts w:ascii="Times New Roman" w:eastAsia="Times New Roman" w:hAnsi="Times New Roman" w:cs="Times New Roman"/>
            <w:sz w:val="24"/>
            <w:szCs w:val="24"/>
          </w:rPr>
          <w:delText xml:space="preserve">discovered </w:delText>
        </w:r>
      </w:del>
      <w:ins w:id="179" w:author="Nicholas Matzke" w:date="2025-12-03T15:09:00Z" w16du:dateUtc="2025-12-03T02:09:00Z">
        <w:r w:rsidR="00B406F5">
          <w:rPr>
            <w:rFonts w:ascii="Times New Roman" w:eastAsia="Times New Roman" w:hAnsi="Times New Roman" w:cs="Times New Roman"/>
            <w:sz w:val="24"/>
            <w:szCs w:val="24"/>
          </w:rPr>
          <w:t xml:space="preserve">discoverer of </w:t>
        </w:r>
      </w:ins>
      <w:r>
        <w:rPr>
          <w:rFonts w:ascii="Times New Roman" w:eastAsia="Times New Roman" w:hAnsi="Times New Roman" w:cs="Times New Roman"/>
          <w:sz w:val="24"/>
          <w:szCs w:val="24"/>
        </w:rPr>
        <w:t>natural selection</w:t>
      </w:r>
      <w:ins w:id="180" w:author="Nicholas Matzke" w:date="2025-12-03T15:09:00Z" w16du:dateUtc="2025-12-03T02:09:00Z">
        <w:r w:rsidR="00B406F5">
          <w:rPr>
            <w:rFonts w:ascii="Times New Roman" w:eastAsia="Times New Roman" w:hAnsi="Times New Roman" w:cs="Times New Roman"/>
            <w:sz w:val="24"/>
            <w:szCs w:val="24"/>
          </w:rPr>
          <w:t xml:space="preserve"> and frequent correspondent of Darwin</w:t>
        </w:r>
      </w:ins>
      <w:r>
        <w:rPr>
          <w:rFonts w:ascii="Times New Roman" w:eastAsia="Times New Roman" w:hAnsi="Times New Roman" w:cs="Times New Roman"/>
          <w:sz w:val="24"/>
          <w:szCs w:val="24"/>
        </w:rPr>
        <w:t>, was always on the lookout for puzzling cases and</w:t>
      </w:r>
      <w:ins w:id="181" w:author="Nicholas Matzke" w:date="2025-12-03T15:10:00Z" w16du:dateUtc="2025-12-03T02:10:00Z">
        <w:r w:rsidR="00B406F5">
          <w:rPr>
            <w:rFonts w:ascii="Times New Roman" w:eastAsia="Times New Roman" w:hAnsi="Times New Roman" w:cs="Times New Roman"/>
            <w:sz w:val="24"/>
            <w:szCs w:val="24"/>
          </w:rPr>
          <w:t xml:space="preserve">, upon reading </w:t>
        </w:r>
        <w:r w:rsidR="00B406F5" w:rsidRPr="00B406F5">
          <w:rPr>
            <w:rFonts w:ascii="Times New Roman" w:eastAsia="Times New Roman" w:hAnsi="Times New Roman" w:cs="Times New Roman"/>
            <w:i/>
            <w:iCs/>
            <w:sz w:val="24"/>
            <w:szCs w:val="24"/>
            <w:rPrChange w:id="182" w:author="Nicholas Matzke" w:date="2025-12-03T15:10:00Z" w16du:dateUtc="2025-12-03T02:10:00Z">
              <w:rPr>
                <w:rFonts w:ascii="Times New Roman" w:eastAsia="Times New Roman" w:hAnsi="Times New Roman" w:cs="Times New Roman"/>
                <w:sz w:val="24"/>
                <w:szCs w:val="24"/>
              </w:rPr>
            </w:rPrChange>
          </w:rPr>
          <w:t>Insectivorous Plants</w:t>
        </w:r>
        <w:r w:rsidR="00B406F5">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wrote Darwin </w:t>
      </w:r>
      <w:ins w:id="183" w:author="Nicholas Matzke" w:date="2025-12-03T15:12:00Z" w16du:dateUtc="2025-12-03T02:12:00Z">
        <w:r w:rsidR="00B406F5">
          <w:rPr>
            <w:rFonts w:ascii="Times New Roman" w:eastAsia="Times New Roman" w:hAnsi="Times New Roman" w:cs="Times New Roman"/>
            <w:sz w:val="24"/>
            <w:szCs w:val="24"/>
          </w:rPr>
          <w:t xml:space="preserve">asking </w:t>
        </w:r>
      </w:ins>
      <w:r>
        <w:rPr>
          <w:rFonts w:ascii="Times New Roman" w:eastAsia="Times New Roman" w:hAnsi="Times New Roman" w:cs="Times New Roman"/>
          <w:sz w:val="24"/>
          <w:szCs w:val="24"/>
        </w:rPr>
        <w:t xml:space="preserve">about the origin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(Wallace, 1875). </w:t>
      </w:r>
      <w:del w:id="184" w:author="Nicholas Matzke" w:date="2025-12-03T15:12:00Z" w16du:dateUtc="2025-12-03T02:12:00Z">
        <w:r w:rsidDel="00B406F5">
          <w:rPr>
            <w:rFonts w:ascii="Times New Roman" w:eastAsia="Times New Roman" w:hAnsi="Times New Roman" w:cs="Times New Roman"/>
            <w:sz w:val="24"/>
            <w:szCs w:val="24"/>
          </w:rPr>
          <w:delText xml:space="preserve">Although </w:delText>
        </w:r>
      </w:del>
      <w:r>
        <w:rPr>
          <w:rFonts w:ascii="Times New Roman" w:eastAsia="Times New Roman" w:hAnsi="Times New Roman" w:cs="Times New Roman"/>
          <w:sz w:val="24"/>
          <w:szCs w:val="24"/>
        </w:rPr>
        <w:t xml:space="preserve">Darwin </w:t>
      </w:r>
      <w:ins w:id="185" w:author="Nicholas Matzke" w:date="2025-12-03T15:12:00Z" w16du:dateUtc="2025-12-03T02:12:00Z">
        <w:r w:rsidR="00B406F5">
          <w:rPr>
            <w:rFonts w:ascii="Times New Roman" w:eastAsia="Times New Roman" w:hAnsi="Times New Roman" w:cs="Times New Roman"/>
            <w:sz w:val="24"/>
            <w:szCs w:val="24"/>
          </w:rPr>
          <w:t xml:space="preserve">replied by </w:t>
        </w:r>
      </w:ins>
      <w:ins w:id="186" w:author="Nicholas Matzke" w:date="2025-12-03T15:40:00Z" w16du:dateUtc="2025-12-03T02:40:00Z">
        <w:r w:rsidR="00BB4849">
          <w:rPr>
            <w:rFonts w:ascii="Times New Roman" w:eastAsia="Times New Roman" w:hAnsi="Times New Roman" w:cs="Times New Roman"/>
            <w:sz w:val="24"/>
            <w:szCs w:val="24"/>
          </w:rPr>
          <w:t xml:space="preserve">first </w:t>
        </w:r>
      </w:ins>
      <w:ins w:id="187" w:author="Nicholas Matzke" w:date="2025-12-03T15:12:00Z" w16du:dateUtc="2025-12-03T02:12:00Z">
        <w:r w:rsidR="00B406F5">
          <w:rPr>
            <w:rFonts w:ascii="Times New Roman" w:eastAsia="Times New Roman" w:hAnsi="Times New Roman" w:cs="Times New Roman"/>
            <w:sz w:val="24"/>
            <w:szCs w:val="24"/>
          </w:rPr>
          <w:t xml:space="preserve">pointing to his </w:t>
        </w:r>
      </w:ins>
      <w:del w:id="188" w:author="Nicholas Matzke" w:date="2025-12-03T15:14:00Z" w16du:dateUtc="2025-12-03T02:14:00Z">
        <w:r w:rsidDel="00A41E92">
          <w:rPr>
            <w:rFonts w:ascii="Times New Roman" w:eastAsia="Times New Roman" w:hAnsi="Times New Roman" w:cs="Times New Roman"/>
            <w:sz w:val="24"/>
            <w:szCs w:val="24"/>
          </w:rPr>
          <w:delText xml:space="preserve">proposed </w:delText>
        </w:r>
      </w:del>
      <w:del w:id="189" w:author="Nicholas Matzke" w:date="2025-12-03T15:12:00Z" w16du:dateUtc="2025-12-03T02:12:00Z">
        <w:r w:rsidDel="00B406F5">
          <w:rPr>
            <w:rFonts w:ascii="Times New Roman" w:eastAsia="Times New Roman" w:hAnsi="Times New Roman" w:cs="Times New Roman"/>
            <w:sz w:val="24"/>
            <w:szCs w:val="24"/>
          </w:rPr>
          <w:delText xml:space="preserve">evolutionary </w:delText>
        </w:r>
      </w:del>
      <w:del w:id="190" w:author="Nicholas Matzke" w:date="2025-12-03T15:10:00Z" w16du:dateUtc="2025-12-03T02:10:00Z">
        <w:r w:rsidDel="00B406F5">
          <w:rPr>
            <w:rFonts w:ascii="Times New Roman" w:eastAsia="Times New Roman" w:hAnsi="Times New Roman" w:cs="Times New Roman"/>
            <w:sz w:val="24"/>
            <w:szCs w:val="24"/>
          </w:rPr>
          <w:delText xml:space="preserve">origins </w:delText>
        </w:r>
      </w:del>
      <w:ins w:id="191" w:author="Nicholas Matzke" w:date="2025-12-03T15:14:00Z" w16du:dateUtc="2025-12-03T02:14:00Z">
        <w:r w:rsidR="00A41E92">
          <w:rPr>
            <w:rFonts w:ascii="Times New Roman" w:eastAsia="Times New Roman" w:hAnsi="Times New Roman" w:cs="Times New Roman"/>
            <w:sz w:val="24"/>
            <w:szCs w:val="24"/>
          </w:rPr>
          <w:t>explanations of</w:t>
        </w:r>
      </w:ins>
      <w:del w:id="192" w:author="Nicholas Matzke" w:date="2025-12-03T15:14:00Z" w16du:dateUtc="2025-12-03T02:14:00Z">
        <w:r w:rsidDel="00A41E92">
          <w:rPr>
            <w:rFonts w:ascii="Times New Roman" w:eastAsia="Times New Roman" w:hAnsi="Times New Roman" w:cs="Times New Roman"/>
            <w:sz w:val="24"/>
            <w:szCs w:val="24"/>
          </w:rPr>
          <w:delText>for</w:delText>
        </w:r>
      </w:del>
      <w:r>
        <w:rPr>
          <w:rFonts w:ascii="Times New Roman" w:eastAsia="Times New Roman" w:hAnsi="Times New Roman" w:cs="Times New Roman"/>
          <w:sz w:val="24"/>
          <w:szCs w:val="24"/>
        </w:rPr>
        <w:t xml:space="preserve"> </w:t>
      </w:r>
      <w:del w:id="193" w:author="Nicholas Matzke" w:date="2025-12-03T15:11:00Z" w16du:dateUtc="2025-12-03T02:11:00Z">
        <w:r w:rsidDel="00B406F5">
          <w:rPr>
            <w:rFonts w:ascii="Times New Roman" w:eastAsia="Times New Roman" w:hAnsi="Times New Roman" w:cs="Times New Roman"/>
            <w:sz w:val="24"/>
            <w:szCs w:val="24"/>
          </w:rPr>
          <w:delText xml:space="preserve">other </w:delText>
        </w:r>
      </w:del>
      <w:r>
        <w:rPr>
          <w:rFonts w:ascii="Times New Roman" w:eastAsia="Times New Roman" w:hAnsi="Times New Roman" w:cs="Times New Roman"/>
          <w:sz w:val="24"/>
          <w:szCs w:val="24"/>
        </w:rPr>
        <w:t>carnivorous plant traps</w:t>
      </w:r>
      <w:ins w:id="194" w:author="Nicholas Matzke" w:date="2025-12-03T15:11:00Z" w16du:dateUtc="2025-12-03T02:11:00Z">
        <w:r w:rsidR="00B406F5">
          <w:rPr>
            <w:rFonts w:ascii="Times New Roman" w:eastAsia="Times New Roman" w:hAnsi="Times New Roman" w:cs="Times New Roman"/>
            <w:sz w:val="24"/>
            <w:szCs w:val="24"/>
          </w:rPr>
          <w:t xml:space="preserve"> in the Droseraceae</w:t>
        </w:r>
      </w:ins>
      <w:ins w:id="195" w:author="Nicholas Matzke" w:date="2025-12-03T15:34:00Z" w16du:dateUtc="2025-12-03T02:34:00Z">
        <w:r w:rsidR="00AE11B5">
          <w:rPr>
            <w:rFonts w:ascii="Times New Roman" w:eastAsia="Times New Roman" w:hAnsi="Times New Roman" w:cs="Times New Roman"/>
            <w:sz w:val="24"/>
            <w:szCs w:val="24"/>
          </w:rPr>
          <w:t xml:space="preserve">, where he proposed a gradational series from passive </w:t>
        </w:r>
      </w:ins>
      <w:ins w:id="196" w:author="Nicholas Matzke" w:date="2025-12-03T15:35:00Z" w16du:dateUtc="2025-12-03T02:35:00Z">
        <w:r w:rsidR="00AE11B5">
          <w:rPr>
            <w:rFonts w:ascii="Times New Roman" w:eastAsia="Times New Roman" w:hAnsi="Times New Roman" w:cs="Times New Roman"/>
            <w:sz w:val="24"/>
            <w:szCs w:val="24"/>
          </w:rPr>
          <w:t>sticky leaves (</w:t>
        </w:r>
        <w:r w:rsidR="00AE11B5" w:rsidRPr="00AE11B5">
          <w:rPr>
            <w:rFonts w:ascii="Times New Roman" w:eastAsia="Times New Roman" w:hAnsi="Times New Roman" w:cs="Times New Roman"/>
            <w:i/>
            <w:iCs/>
            <w:sz w:val="24"/>
            <w:szCs w:val="24"/>
            <w:rPrChange w:id="197" w:author="Nicholas Matzke" w:date="2025-12-03T15:35:00Z" w16du:dateUtc="2025-12-03T02:35:00Z">
              <w:rPr>
                <w:rFonts w:ascii="Times New Roman" w:eastAsia="Times New Roman" w:hAnsi="Times New Roman" w:cs="Times New Roman"/>
                <w:sz w:val="24"/>
                <w:szCs w:val="24"/>
              </w:rPr>
            </w:rPrChange>
          </w:rPr>
          <w:t>Drosophyllum</w:t>
        </w:r>
        <w:r w:rsidR="00AE11B5">
          <w:rPr>
            <w:rFonts w:ascii="Times New Roman" w:eastAsia="Times New Roman" w:hAnsi="Times New Roman" w:cs="Times New Roman"/>
            <w:sz w:val="24"/>
            <w:szCs w:val="24"/>
          </w:rPr>
          <w:t>)</w:t>
        </w:r>
      </w:ins>
      <w:ins w:id="198" w:author="Nicholas Matzke" w:date="2025-12-03T15:37:00Z" w16du:dateUtc="2025-12-03T02:37:00Z">
        <w:r w:rsidR="00BB4849">
          <w:rPr>
            <w:rFonts w:ascii="Times New Roman" w:eastAsia="Times New Roman" w:hAnsi="Times New Roman" w:cs="Times New Roman"/>
            <w:sz w:val="24"/>
            <w:szCs w:val="24"/>
          </w:rPr>
          <w:t>,</w:t>
        </w:r>
      </w:ins>
      <w:ins w:id="199" w:author="Nicholas Matzke" w:date="2025-12-03T15:35:00Z" w16du:dateUtc="2025-12-03T02:35:00Z">
        <w:r w:rsidR="00AE11B5">
          <w:rPr>
            <w:rFonts w:ascii="Times New Roman" w:eastAsia="Times New Roman" w:hAnsi="Times New Roman" w:cs="Times New Roman"/>
            <w:sz w:val="24"/>
            <w:szCs w:val="24"/>
          </w:rPr>
          <w:t xml:space="preserve"> to slowly-closing sticky leaves (</w:t>
        </w:r>
        <w:r w:rsidR="00AE11B5" w:rsidRPr="00AE11B5">
          <w:rPr>
            <w:rFonts w:ascii="Times New Roman" w:eastAsia="Times New Roman" w:hAnsi="Times New Roman" w:cs="Times New Roman"/>
            <w:i/>
            <w:iCs/>
            <w:sz w:val="24"/>
            <w:szCs w:val="24"/>
            <w:rPrChange w:id="200" w:author="Nicholas Matzke" w:date="2025-12-03T15:35:00Z" w16du:dateUtc="2025-12-03T02:35:00Z">
              <w:rPr>
                <w:rFonts w:ascii="Times New Roman" w:eastAsia="Times New Roman" w:hAnsi="Times New Roman" w:cs="Times New Roman"/>
                <w:sz w:val="24"/>
                <w:szCs w:val="24"/>
              </w:rPr>
            </w:rPrChange>
          </w:rPr>
          <w:t>Drosera</w:t>
        </w:r>
        <w:r w:rsidR="00AE11B5">
          <w:rPr>
            <w:rFonts w:ascii="Times New Roman" w:eastAsia="Times New Roman" w:hAnsi="Times New Roman" w:cs="Times New Roman"/>
            <w:sz w:val="24"/>
            <w:szCs w:val="24"/>
          </w:rPr>
          <w:t xml:space="preserve">), </w:t>
        </w:r>
      </w:ins>
      <w:ins w:id="201" w:author="Nicholas Matzke" w:date="2025-12-03T15:37:00Z" w16du:dateUtc="2025-12-03T02:37:00Z">
        <w:r w:rsidR="00BB4849">
          <w:rPr>
            <w:rFonts w:ascii="Times New Roman" w:eastAsia="Times New Roman" w:hAnsi="Times New Roman" w:cs="Times New Roman"/>
            <w:sz w:val="24"/>
            <w:szCs w:val="24"/>
          </w:rPr>
          <w:t>to</w:t>
        </w:r>
      </w:ins>
      <w:ins w:id="202" w:author="Nicholas Matzke" w:date="2025-12-03T15:38:00Z" w16du:dateUtc="2025-12-03T02:38:00Z">
        <w:r w:rsidR="00BB4849">
          <w:rPr>
            <w:rFonts w:ascii="Times New Roman" w:eastAsia="Times New Roman" w:hAnsi="Times New Roman" w:cs="Times New Roman"/>
            <w:sz w:val="24"/>
            <w:szCs w:val="24"/>
          </w:rPr>
          <w:t xml:space="preserve"> the</w:t>
        </w:r>
      </w:ins>
      <w:ins w:id="203" w:author="Nicholas Matzke" w:date="2025-12-03T15:37:00Z" w16du:dateUtc="2025-12-03T02:37:00Z">
        <w:r w:rsidR="00BB4849">
          <w:rPr>
            <w:rFonts w:ascii="Times New Roman" w:eastAsia="Times New Roman" w:hAnsi="Times New Roman" w:cs="Times New Roman"/>
            <w:sz w:val="24"/>
            <w:szCs w:val="24"/>
          </w:rPr>
          <w:t xml:space="preserve"> </w:t>
        </w:r>
        <w:r w:rsidR="00BB4849" w:rsidRPr="00BB4849">
          <w:rPr>
            <w:rFonts w:ascii="Times New Roman" w:eastAsia="Times New Roman" w:hAnsi="Times New Roman" w:cs="Times New Roman"/>
            <w:i/>
            <w:iCs/>
            <w:sz w:val="24"/>
            <w:szCs w:val="24"/>
            <w:rPrChange w:id="204" w:author="Nicholas Matzke" w:date="2025-12-03T15:38:00Z" w16du:dateUtc="2025-12-03T02:38:00Z">
              <w:rPr>
                <w:rFonts w:ascii="Times New Roman" w:eastAsia="Times New Roman" w:hAnsi="Times New Roman" w:cs="Times New Roman"/>
                <w:sz w:val="24"/>
                <w:szCs w:val="24"/>
              </w:rPr>
            </w:rPrChange>
          </w:rPr>
          <w:t>Dionaea</w:t>
        </w:r>
        <w:r w:rsidR="00BB4849">
          <w:rPr>
            <w:rFonts w:ascii="Times New Roman" w:eastAsia="Times New Roman" w:hAnsi="Times New Roman" w:cs="Times New Roman"/>
            <w:sz w:val="24"/>
            <w:szCs w:val="24"/>
          </w:rPr>
          <w:t xml:space="preserve"> and </w:t>
        </w:r>
        <w:r w:rsidR="00BB4849" w:rsidRPr="00BB4849">
          <w:rPr>
            <w:rFonts w:ascii="Times New Roman" w:eastAsia="Times New Roman" w:hAnsi="Times New Roman" w:cs="Times New Roman"/>
            <w:i/>
            <w:iCs/>
            <w:sz w:val="24"/>
            <w:szCs w:val="24"/>
            <w:rPrChange w:id="205" w:author="Nicholas Matzke" w:date="2025-12-03T15:38:00Z" w16du:dateUtc="2025-12-03T02:38:00Z">
              <w:rPr>
                <w:rFonts w:ascii="Times New Roman" w:eastAsia="Times New Roman" w:hAnsi="Times New Roman" w:cs="Times New Roman"/>
                <w:sz w:val="24"/>
                <w:szCs w:val="24"/>
              </w:rPr>
            </w:rPrChange>
          </w:rPr>
          <w:t>Aldrovanda</w:t>
        </w:r>
      </w:ins>
      <w:ins w:id="206" w:author="Nicholas Matzke" w:date="2025-12-03T15:38:00Z" w16du:dateUtc="2025-12-03T02:38:00Z">
        <w:r w:rsidR="00BB4849">
          <w:rPr>
            <w:rFonts w:ascii="Times New Roman" w:eastAsia="Times New Roman" w:hAnsi="Times New Roman" w:cs="Times New Roman"/>
            <w:sz w:val="24"/>
            <w:szCs w:val="24"/>
          </w:rPr>
          <w:t xml:space="preserve"> snap traps</w:t>
        </w:r>
      </w:ins>
      <w:ins w:id="207" w:author="Nicholas Matzke" w:date="2025-12-03T15:37:00Z" w16du:dateUtc="2025-12-03T02:37:00Z">
        <w:r w:rsidR="00BB4849">
          <w:rPr>
            <w:rFonts w:ascii="Times New Roman" w:eastAsia="Times New Roman" w:hAnsi="Times New Roman" w:cs="Times New Roman"/>
            <w:sz w:val="24"/>
            <w:szCs w:val="24"/>
          </w:rPr>
          <w:t>, where “</w:t>
        </w:r>
      </w:ins>
      <w:ins w:id="208" w:author="Nicholas Matzke" w:date="2025-12-03T15:38:00Z" w16du:dateUtc="2025-12-03T02:38:00Z">
        <w:r w:rsidR="00BB4849" w:rsidRPr="00BB4849">
          <w:rPr>
            <w:rFonts w:ascii="Times New Roman" w:eastAsia="Times New Roman" w:hAnsi="Times New Roman" w:cs="Times New Roman"/>
            <w:sz w:val="24"/>
            <w:szCs w:val="24"/>
          </w:rPr>
          <w:t>rapid movement makes up for the loss of viscid secretion</w:t>
        </w:r>
      </w:ins>
      <w:del w:id="209" w:author="Nicholas Matzke" w:date="2025-12-03T15:38:00Z" w16du:dateUtc="2025-12-03T02:38:00Z">
        <w:r w:rsidDel="00BB4849">
          <w:rPr>
            <w:rFonts w:ascii="Times New Roman" w:eastAsia="Times New Roman" w:hAnsi="Times New Roman" w:cs="Times New Roman"/>
            <w:sz w:val="24"/>
            <w:szCs w:val="24"/>
          </w:rPr>
          <w:delText xml:space="preserve">, </w:delText>
        </w:r>
      </w:del>
      <w:ins w:id="210" w:author="Nicholas Matzke" w:date="2025-12-03T15:38:00Z" w16du:dateUtc="2025-12-03T02:38:00Z">
        <w:r w:rsidR="00BB4849">
          <w:rPr>
            <w:rFonts w:ascii="Times New Roman" w:eastAsia="Times New Roman" w:hAnsi="Times New Roman" w:cs="Times New Roman"/>
            <w:sz w:val="24"/>
            <w:szCs w:val="24"/>
          </w:rPr>
          <w:t xml:space="preserve">.” (Darwin 1875). </w:t>
        </w:r>
      </w:ins>
      <w:del w:id="211" w:author="Nicholas Matzke" w:date="2025-12-03T15:10:00Z" w16du:dateUtc="2025-12-03T02:10:00Z">
        <w:r w:rsidDel="00B406F5">
          <w:rPr>
            <w:rFonts w:ascii="Times New Roman" w:eastAsia="Times New Roman" w:hAnsi="Times New Roman" w:cs="Times New Roman"/>
            <w:sz w:val="24"/>
            <w:szCs w:val="24"/>
          </w:rPr>
          <w:delText xml:space="preserve">he </w:delText>
        </w:r>
      </w:del>
      <w:ins w:id="212" w:author="Nicholas Matzke" w:date="2025-12-03T15:39:00Z" w16du:dateUtc="2025-12-03T02:39:00Z">
        <w:r w:rsidR="00BB4849">
          <w:rPr>
            <w:rFonts w:ascii="Times New Roman" w:eastAsia="Times New Roman" w:hAnsi="Times New Roman" w:cs="Times New Roman"/>
            <w:sz w:val="24"/>
            <w:szCs w:val="24"/>
          </w:rPr>
          <w:t xml:space="preserve">However, </w:t>
        </w:r>
      </w:ins>
      <w:ins w:id="213" w:author="Nicholas Matzke" w:date="2025-12-03T15:40:00Z" w16du:dateUtc="2025-12-03T02:40:00Z">
        <w:r w:rsidR="00BB4849">
          <w:rPr>
            <w:rFonts w:ascii="Times New Roman" w:eastAsia="Times New Roman" w:hAnsi="Times New Roman" w:cs="Times New Roman"/>
            <w:sz w:val="24"/>
            <w:szCs w:val="24"/>
          </w:rPr>
          <w:t>addressing Wallace’s question about bladder traps, Darwin was forced to concede,</w:t>
        </w:r>
      </w:ins>
      <w:del w:id="214" w:author="Nicholas Matzke" w:date="2025-12-03T15:13:00Z" w16du:dateUtc="2025-12-03T02:13:00Z">
        <w:r w:rsidDel="00B406F5">
          <w:rPr>
            <w:rFonts w:ascii="Times New Roman" w:eastAsia="Times New Roman" w:hAnsi="Times New Roman" w:cs="Times New Roman"/>
            <w:sz w:val="24"/>
            <w:szCs w:val="24"/>
          </w:rPr>
          <w:delText xml:space="preserve">expressed </w:delText>
        </w:r>
      </w:del>
      <w:ins w:id="215" w:author="Nicholas Matzke" w:date="2025-12-03T15:40:00Z" w16du:dateUtc="2025-12-03T02:40:00Z">
        <w:r w:rsidR="00BB4849">
          <w:rPr>
            <w:rFonts w:ascii="Times New Roman" w:eastAsia="Times New Roman" w:hAnsi="Times New Roman" w:cs="Times New Roman"/>
            <w:sz w:val="24"/>
            <w:szCs w:val="24"/>
          </w:rPr>
          <w:t xml:space="preserve"> </w:t>
        </w:r>
      </w:ins>
      <w:ins w:id="216" w:author="Nicholas Matzke" w:date="2025-12-03T15:13:00Z" w16du:dateUtc="2025-12-03T02:13:00Z">
        <w:r w:rsidR="00B406F5">
          <w:rPr>
            <w:rFonts w:ascii="Times New Roman" w:eastAsia="Times New Roman" w:hAnsi="Times New Roman" w:cs="Times New Roman"/>
            <w:sz w:val="24"/>
            <w:szCs w:val="24"/>
          </w:rPr>
          <w:t>“</w:t>
        </w:r>
      </w:ins>
      <w:ins w:id="217" w:author="Nicholas Matzke" w:date="2025-12-03T15:13:00Z">
        <w:r w:rsidR="00B406F5" w:rsidRPr="00B406F5">
          <w:rPr>
            <w:rFonts w:ascii="Times New Roman" w:eastAsia="Times New Roman" w:hAnsi="Times New Roman" w:cs="Times New Roman"/>
            <w:sz w:val="24"/>
            <w:szCs w:val="24"/>
            <w:lang w:val="en-NZ"/>
          </w:rPr>
          <w:t xml:space="preserve">With respect to </w:t>
        </w:r>
        <w:r w:rsidR="00B406F5" w:rsidRPr="00B406F5">
          <w:rPr>
            <w:rFonts w:ascii="Times New Roman" w:eastAsia="Times New Roman" w:hAnsi="Times New Roman" w:cs="Times New Roman"/>
            <w:i/>
            <w:iCs/>
            <w:sz w:val="24"/>
            <w:szCs w:val="24"/>
            <w:lang w:val="en-NZ"/>
          </w:rPr>
          <w:t>Utricularia</w:t>
        </w:r>
        <w:r w:rsidR="00B406F5" w:rsidRPr="00B406F5">
          <w:rPr>
            <w:rFonts w:ascii="Times New Roman" w:eastAsia="Times New Roman" w:hAnsi="Times New Roman" w:cs="Times New Roman"/>
            <w:sz w:val="24"/>
            <w:szCs w:val="24"/>
            <w:lang w:val="en-NZ"/>
          </w:rPr>
          <w:t>, I can explain nothing, for there are no gradational genera</w:t>
        </w:r>
      </w:ins>
      <w:ins w:id="218" w:author="Nicholas Matzke" w:date="2025-12-03T15:13:00Z" w16du:dateUtc="2025-12-03T02:13:00Z">
        <w:r w:rsidR="00B406F5">
          <w:rPr>
            <w:rFonts w:ascii="Times New Roman" w:eastAsia="Times New Roman" w:hAnsi="Times New Roman" w:cs="Times New Roman"/>
            <w:sz w:val="24"/>
            <w:szCs w:val="24"/>
            <w:lang w:val="en-NZ"/>
          </w:rPr>
          <w:t xml:space="preserve">” </w:t>
        </w:r>
      </w:ins>
      <w:del w:id="219" w:author="Nicholas Matzke" w:date="2025-12-03T15:13:00Z" w16du:dateUtc="2025-12-03T02:13:00Z">
        <w:r w:rsidDel="00B406F5">
          <w:rPr>
            <w:rFonts w:ascii="Times New Roman" w:eastAsia="Times New Roman" w:hAnsi="Times New Roman" w:cs="Times New Roman"/>
            <w:sz w:val="24"/>
            <w:szCs w:val="24"/>
          </w:rPr>
          <w:delText xml:space="preserve">mystification at the origin of </w:delText>
        </w:r>
        <w:r w:rsidDel="00B406F5">
          <w:rPr>
            <w:rFonts w:ascii="Times New Roman" w:eastAsia="Times New Roman" w:hAnsi="Times New Roman" w:cs="Times New Roman"/>
            <w:i/>
            <w:iCs/>
            <w:sz w:val="24"/>
            <w:szCs w:val="24"/>
          </w:rPr>
          <w:delText>Utricularia</w:delText>
        </w:r>
        <w:r w:rsidDel="00B406F5">
          <w:rPr>
            <w:rFonts w:ascii="Times New Roman" w:eastAsia="Times New Roman" w:hAnsi="Times New Roman" w:cs="Times New Roman"/>
            <w:sz w:val="24"/>
            <w:szCs w:val="24"/>
          </w:rPr>
          <w:delText xml:space="preserve">'s bladder traps due to the lack of known intermediate forms </w:delText>
        </w:r>
      </w:del>
      <w:r>
        <w:rPr>
          <w:rFonts w:ascii="Times New Roman" w:eastAsia="Times New Roman" w:hAnsi="Times New Roman" w:cs="Times New Roman"/>
          <w:sz w:val="24"/>
          <w:szCs w:val="24"/>
        </w:rPr>
        <w:t>(Darwin, 1875b).</w:t>
      </w:r>
      <w:ins w:id="220" w:author="Nicholas Matzke" w:date="2025-12-03T15:16:00Z" w16du:dateUtc="2025-12-03T02:16:00Z">
        <w:r w:rsidR="00804C94">
          <w:rPr>
            <w:rFonts w:ascii="Times New Roman" w:eastAsia="Times New Roman" w:hAnsi="Times New Roman" w:cs="Times New Roman"/>
            <w:sz w:val="24"/>
            <w:szCs w:val="24"/>
          </w:rPr>
          <w:t xml:space="preserve"> Most later authorities did little better. </w:t>
        </w:r>
      </w:ins>
      <w:ins w:id="221" w:author="Nicholas Matzke" w:date="2025-12-03T15:17:00Z" w16du:dateUtc="2025-12-03T02:17:00Z">
        <w:r w:rsidR="00804C94">
          <w:rPr>
            <w:rFonts w:ascii="Times New Roman" w:eastAsia="Times New Roman" w:hAnsi="Times New Roman" w:cs="Times New Roman"/>
            <w:sz w:val="24"/>
            <w:szCs w:val="24"/>
          </w:rPr>
          <w:t>Lloyd (1942) wrote, “</w:t>
        </w:r>
        <w:r w:rsidR="00804C94" w:rsidRPr="00804C94">
          <w:rPr>
            <w:rFonts w:ascii="Times New Roman" w:eastAsia="Times New Roman" w:hAnsi="Times New Roman" w:cs="Times New Roman"/>
            <w:sz w:val="24"/>
            <w:szCs w:val="24"/>
          </w:rPr>
          <w:t>How the highly specialized organs of capture could have evolved seems to defy our present knowledge</w:t>
        </w:r>
        <w:r w:rsidR="00804C94">
          <w:rPr>
            <w:rFonts w:ascii="Times New Roman" w:eastAsia="Times New Roman" w:hAnsi="Times New Roman" w:cs="Times New Roman"/>
            <w:sz w:val="24"/>
            <w:szCs w:val="24"/>
          </w:rPr>
          <w:t xml:space="preserve">.” </w:t>
        </w:r>
      </w:ins>
      <w:ins w:id="222" w:author="Nicholas Matzke" w:date="2025-12-03T15:18:00Z" w16du:dateUtc="2025-12-03T02:18:00Z">
        <w:r w:rsidR="00804C94" w:rsidRPr="00804C94">
          <w:rPr>
            <w:rFonts w:ascii="Times New Roman" w:eastAsia="Times New Roman" w:hAnsi="Times New Roman" w:cs="Times New Roman"/>
            <w:sz w:val="24"/>
            <w:szCs w:val="24"/>
          </w:rPr>
          <w:t xml:space="preserve">Givnesh (1989) </w:t>
        </w:r>
        <w:r w:rsidR="00804C94">
          <w:rPr>
            <w:rFonts w:ascii="Times New Roman" w:eastAsia="Times New Roman" w:hAnsi="Times New Roman" w:cs="Times New Roman"/>
            <w:sz w:val="24"/>
            <w:szCs w:val="24"/>
          </w:rPr>
          <w:t>said</w:t>
        </w:r>
        <w:r w:rsidR="00804C94" w:rsidRPr="00804C94">
          <w:rPr>
            <w:rFonts w:ascii="Times New Roman" w:eastAsia="Times New Roman" w:hAnsi="Times New Roman" w:cs="Times New Roman"/>
            <w:sz w:val="24"/>
            <w:szCs w:val="24"/>
          </w:rPr>
          <w:t xml:space="preserve"> the relationship between the </w:t>
        </w:r>
        <w:r w:rsidR="00804C94" w:rsidRPr="00804C94">
          <w:rPr>
            <w:rFonts w:ascii="Times New Roman" w:eastAsia="Times New Roman" w:hAnsi="Times New Roman" w:cs="Times New Roman"/>
            <w:i/>
            <w:iCs/>
            <w:sz w:val="24"/>
            <w:szCs w:val="24"/>
            <w:rPrChange w:id="223" w:author="Nicholas Matzke" w:date="2025-12-03T15:18:00Z" w16du:dateUtc="2025-12-03T02:18:00Z">
              <w:rPr>
                <w:rFonts w:ascii="Times New Roman" w:eastAsia="Times New Roman" w:hAnsi="Times New Roman" w:cs="Times New Roman"/>
                <w:sz w:val="24"/>
                <w:szCs w:val="24"/>
              </w:rPr>
            </w:rPrChange>
          </w:rPr>
          <w:t>Genlisea</w:t>
        </w:r>
        <w:r w:rsidR="00804C94" w:rsidRPr="00804C94">
          <w:rPr>
            <w:rFonts w:ascii="Times New Roman" w:eastAsia="Times New Roman" w:hAnsi="Times New Roman" w:cs="Times New Roman"/>
            <w:sz w:val="24"/>
            <w:szCs w:val="24"/>
          </w:rPr>
          <w:t xml:space="preserve"> </w:t>
        </w:r>
        <w:r w:rsidR="00804C94">
          <w:rPr>
            <w:rFonts w:ascii="Times New Roman" w:eastAsia="Times New Roman" w:hAnsi="Times New Roman" w:cs="Times New Roman"/>
            <w:sz w:val="24"/>
            <w:szCs w:val="24"/>
          </w:rPr>
          <w:t>eel</w:t>
        </w:r>
        <w:r w:rsidR="00804C94" w:rsidRPr="00804C94">
          <w:rPr>
            <w:rFonts w:ascii="Times New Roman" w:eastAsia="Times New Roman" w:hAnsi="Times New Roman" w:cs="Times New Roman"/>
            <w:sz w:val="24"/>
            <w:szCs w:val="24"/>
          </w:rPr>
          <w:t xml:space="preserve">trap and the traps of </w:t>
        </w:r>
        <w:r w:rsidR="00804C94" w:rsidRPr="00804C94">
          <w:rPr>
            <w:rFonts w:ascii="Times New Roman" w:eastAsia="Times New Roman" w:hAnsi="Times New Roman" w:cs="Times New Roman"/>
            <w:i/>
            <w:iCs/>
            <w:sz w:val="24"/>
            <w:szCs w:val="24"/>
            <w:rPrChange w:id="224" w:author="Nicholas Matzke" w:date="2025-12-03T15:18:00Z" w16du:dateUtc="2025-12-03T02:18:00Z">
              <w:rPr>
                <w:rFonts w:ascii="Times New Roman" w:eastAsia="Times New Roman" w:hAnsi="Times New Roman" w:cs="Times New Roman"/>
                <w:sz w:val="24"/>
                <w:szCs w:val="24"/>
              </w:rPr>
            </w:rPrChange>
          </w:rPr>
          <w:t>Pinguicula</w:t>
        </w:r>
        <w:r w:rsidR="00804C94" w:rsidRPr="00804C94">
          <w:rPr>
            <w:rFonts w:ascii="Times New Roman" w:eastAsia="Times New Roman" w:hAnsi="Times New Roman" w:cs="Times New Roman"/>
            <w:sz w:val="24"/>
            <w:szCs w:val="24"/>
          </w:rPr>
          <w:t xml:space="preserve"> and </w:t>
        </w:r>
        <w:r w:rsidR="00804C94" w:rsidRPr="00804C94">
          <w:rPr>
            <w:rFonts w:ascii="Times New Roman" w:eastAsia="Times New Roman" w:hAnsi="Times New Roman" w:cs="Times New Roman"/>
            <w:i/>
            <w:iCs/>
            <w:sz w:val="24"/>
            <w:szCs w:val="24"/>
            <w:rPrChange w:id="225" w:author="Nicholas Matzke" w:date="2025-12-03T15:18:00Z" w16du:dateUtc="2025-12-03T02:18:00Z">
              <w:rPr>
                <w:rFonts w:ascii="Times New Roman" w:eastAsia="Times New Roman" w:hAnsi="Times New Roman" w:cs="Times New Roman"/>
                <w:sz w:val="24"/>
                <w:szCs w:val="24"/>
              </w:rPr>
            </w:rPrChange>
          </w:rPr>
          <w:t>Utricularia</w:t>
        </w:r>
        <w:r w:rsidR="00804C94" w:rsidRPr="00804C94">
          <w:rPr>
            <w:rFonts w:ascii="Times New Roman" w:eastAsia="Times New Roman" w:hAnsi="Times New Roman" w:cs="Times New Roman"/>
            <w:sz w:val="24"/>
            <w:szCs w:val="24"/>
          </w:rPr>
          <w:t xml:space="preserve"> remained “totally obscure.”</w:t>
        </w:r>
      </w:ins>
      <w:r>
        <w:rPr>
          <w:rFonts w:ascii="Times New Roman" w:eastAsia="Times New Roman" w:hAnsi="Times New Roman" w:cs="Times New Roman"/>
          <w:sz w:val="24"/>
          <w:szCs w:val="24"/>
        </w:rPr>
        <w:t xml:space="preserve"> Juniper et al. (1989) discuss the evolution of other trap forms in some detail, but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they write that it remains "an intractable problem in evolution" and that </w:t>
      </w:r>
      <w:ins w:id="226" w:author="Nicholas Matzke" w:date="2025-12-03T15:18:00Z" w16du:dateUtc="2025-12-03T02:18:00Z">
        <w:r w:rsidR="00804C94">
          <w:rPr>
            <w:rFonts w:ascii="Times New Roman" w:eastAsia="Times New Roman" w:hAnsi="Times New Roman" w:cs="Times New Roman"/>
            <w:sz w:val="24"/>
            <w:szCs w:val="24"/>
          </w:rPr>
          <w:t>“[</w:t>
        </w:r>
      </w:ins>
      <w:r>
        <w:rPr>
          <w:rFonts w:ascii="Times New Roman" w:eastAsia="Times New Roman" w:hAnsi="Times New Roman" w:cs="Times New Roman"/>
          <w:sz w:val="24"/>
          <w:szCs w:val="24"/>
        </w:rPr>
        <w:t>t</w:t>
      </w:r>
      <w:ins w:id="227" w:author="Nicholas Matzke" w:date="2025-12-03T15:18:00Z" w16du:dateUtc="2025-12-03T02:18:00Z">
        <w:r w:rsidR="00804C94">
          <w:rPr>
            <w:rFonts w:ascii="Times New Roman" w:eastAsia="Times New Roman" w:hAnsi="Times New Roman" w:cs="Times New Roman"/>
            <w:sz w:val="24"/>
            <w:szCs w:val="24"/>
          </w:rPr>
          <w:t>]</w:t>
        </w:r>
      </w:ins>
      <w:r>
        <w:rPr>
          <w:rFonts w:ascii="Times New Roman" w:eastAsia="Times New Roman" w:hAnsi="Times New Roman" w:cs="Times New Roman"/>
          <w:sz w:val="24"/>
          <w:szCs w:val="24"/>
        </w:rPr>
        <w:t>here is no complete natural analogue to this trap to our knowledge anywhere else in the plant kingdom, nor any satisfactory evolutionary path</w:t>
      </w:r>
      <w:del w:id="228" w:author="Nicholas Matzke" w:date="2025-12-03T15:19:00Z" w16du:dateUtc="2025-12-03T02:19:00Z">
        <w:r w:rsidDel="00804C94">
          <w:rPr>
            <w:rFonts w:ascii="Times New Roman" w:eastAsia="Times New Roman" w:hAnsi="Times New Roman" w:cs="Times New Roman"/>
            <w:sz w:val="24"/>
            <w:szCs w:val="24"/>
          </w:rPr>
          <w:delText>.</w:delText>
        </w:r>
      </w:del>
      <w:ins w:id="229" w:author="Nicholas Matzke" w:date="2025-12-03T15:18:00Z" w16du:dateUtc="2025-12-03T02:18:00Z">
        <w:r w:rsidR="00804C94">
          <w:rPr>
            <w:rFonts w:ascii="Times New Roman" w:eastAsia="Times New Roman" w:hAnsi="Times New Roman" w:cs="Times New Roman"/>
            <w:sz w:val="24"/>
            <w:szCs w:val="24"/>
          </w:rPr>
          <w:t>” (Juniper et al. 1989)</w:t>
        </w:r>
      </w:ins>
      <w:ins w:id="230" w:author="Nicholas Matzke" w:date="2025-12-03T15:19:00Z" w16du:dateUtc="2025-12-03T02:19:00Z">
        <w:r w:rsidR="00804C94">
          <w:rPr>
            <w:rFonts w:ascii="Times New Roman" w:eastAsia="Times New Roman" w:hAnsi="Times New Roman" w:cs="Times New Roman"/>
            <w:sz w:val="24"/>
            <w:szCs w:val="24"/>
          </w:rPr>
          <w:t>.</w:t>
        </w:r>
        <w:r w:rsidR="000A1BD6">
          <w:rPr>
            <w:rFonts w:ascii="Times New Roman" w:eastAsia="Times New Roman" w:hAnsi="Times New Roman" w:cs="Times New Roman"/>
            <w:sz w:val="24"/>
            <w:szCs w:val="24"/>
          </w:rPr>
          <w:t xml:space="preserve"> In Taylor’s massive monograph on </w:t>
        </w:r>
        <w:r w:rsidR="000A1BD6" w:rsidRPr="00ED4168">
          <w:rPr>
            <w:rFonts w:ascii="Times New Roman" w:eastAsia="Times New Roman" w:hAnsi="Times New Roman" w:cs="Times New Roman"/>
            <w:i/>
            <w:iCs/>
            <w:sz w:val="24"/>
            <w:szCs w:val="24"/>
            <w:rPrChange w:id="231" w:author="Nicholas Matzke" w:date="2025-12-03T15:20:00Z" w16du:dateUtc="2025-12-03T02:20:00Z">
              <w:rPr>
                <w:rFonts w:ascii="Times New Roman" w:eastAsia="Times New Roman" w:hAnsi="Times New Roman" w:cs="Times New Roman"/>
                <w:sz w:val="24"/>
                <w:szCs w:val="24"/>
              </w:rPr>
            </w:rPrChange>
          </w:rPr>
          <w:t>Utricularia</w:t>
        </w:r>
        <w:r w:rsidR="000A1BD6">
          <w:rPr>
            <w:rFonts w:ascii="Times New Roman" w:eastAsia="Times New Roman" w:hAnsi="Times New Roman" w:cs="Times New Roman"/>
            <w:sz w:val="24"/>
            <w:szCs w:val="24"/>
          </w:rPr>
          <w:t xml:space="preserve">, </w:t>
        </w:r>
      </w:ins>
      <w:ins w:id="232" w:author="Nicholas Matzke" w:date="2025-12-03T15:20:00Z" w16du:dateUtc="2025-12-03T02:20:00Z">
        <w:r w:rsidR="000A1BD6">
          <w:rPr>
            <w:rFonts w:ascii="Times New Roman" w:eastAsia="Times New Roman" w:hAnsi="Times New Roman" w:cs="Times New Roman"/>
            <w:sz w:val="24"/>
            <w:szCs w:val="24"/>
          </w:rPr>
          <w:t xml:space="preserve">he </w:t>
        </w:r>
        <w:r w:rsidR="000A1BD6" w:rsidRPr="000A1BD6">
          <w:rPr>
            <w:rFonts w:ascii="Times New Roman" w:eastAsia="Times New Roman" w:hAnsi="Times New Roman" w:cs="Times New Roman"/>
            <w:sz w:val="24"/>
            <w:szCs w:val="24"/>
          </w:rPr>
          <w:t>could only say that the variation in the trap “gives us, or at least me, no inkling as to how this evolved” (Taylor, 1989).</w:t>
        </w:r>
        <w:r w:rsidR="000A1BD6">
          <w:rPr>
            <w:rFonts w:ascii="Times New Roman" w:eastAsia="Times New Roman" w:hAnsi="Times New Roman" w:cs="Times New Roman"/>
            <w:sz w:val="24"/>
            <w:szCs w:val="24"/>
          </w:rPr>
          <w:t xml:space="preserve"> </w:t>
        </w:r>
      </w:ins>
      <w:ins w:id="233" w:author="Nicholas Matzke" w:date="2025-12-03T15:23:00Z" w16du:dateUtc="2025-12-03T02:23:00Z">
        <w:r w:rsidR="00474A9B">
          <w:rPr>
            <w:rFonts w:ascii="Times New Roman" w:eastAsia="Times New Roman" w:hAnsi="Times New Roman" w:cs="Times New Roman"/>
            <w:sz w:val="24"/>
            <w:szCs w:val="24"/>
          </w:rPr>
          <w:t xml:space="preserve">We could only find one somewhat detailed hypothesis from before the year 2000, where Snyder (1987) attempts to derive the </w:t>
        </w:r>
      </w:ins>
      <w:ins w:id="234" w:author="Nicholas Matzke" w:date="2025-12-03T15:24:00Z" w16du:dateUtc="2025-12-03T02:24:00Z">
        <w:r w:rsidR="00474A9B" w:rsidRPr="00963A08">
          <w:rPr>
            <w:rFonts w:ascii="Times New Roman" w:eastAsia="Times New Roman" w:hAnsi="Times New Roman" w:cs="Times New Roman"/>
            <w:i/>
            <w:iCs/>
            <w:sz w:val="24"/>
            <w:szCs w:val="24"/>
            <w:rPrChange w:id="235" w:author="Nicholas Matzke" w:date="2025-12-03T15:26:00Z" w16du:dateUtc="2025-12-03T02:26:00Z">
              <w:rPr>
                <w:rFonts w:ascii="Times New Roman" w:eastAsia="Times New Roman" w:hAnsi="Times New Roman" w:cs="Times New Roman"/>
                <w:sz w:val="24"/>
                <w:szCs w:val="24"/>
              </w:rPr>
            </w:rPrChange>
          </w:rPr>
          <w:t>Utricularia</w:t>
        </w:r>
        <w:r w:rsidR="00474A9B">
          <w:rPr>
            <w:rFonts w:ascii="Times New Roman" w:eastAsia="Times New Roman" w:hAnsi="Times New Roman" w:cs="Times New Roman"/>
            <w:sz w:val="24"/>
            <w:szCs w:val="24"/>
          </w:rPr>
          <w:t xml:space="preserve"> bladder from theorized air-sac floats on the roots; however, this can be ruled out on the grounds</w:t>
        </w:r>
      </w:ins>
      <w:ins w:id="236" w:author="Nicholas Matzke" w:date="2025-12-03T15:25:00Z" w16du:dateUtc="2025-12-03T02:25:00Z">
        <w:r w:rsidR="00474A9B">
          <w:rPr>
            <w:rFonts w:ascii="Times New Roman" w:eastAsia="Times New Roman" w:hAnsi="Times New Roman" w:cs="Times New Roman"/>
            <w:sz w:val="24"/>
            <w:szCs w:val="24"/>
          </w:rPr>
          <w:t xml:space="preserve"> that the bladders are homologous to leaves (Juniper et al. 1989). </w:t>
        </w:r>
      </w:ins>
    </w:p>
    <w:p w14:paraId="7D952A89" w14:textId="5D6D7CC7" w:rsidR="00963A08" w:rsidRDefault="00963A08">
      <w:pPr>
        <w:spacing w:line="360" w:lineRule="auto"/>
        <w:ind w:firstLine="720"/>
        <w:jc w:val="both"/>
        <w:rPr>
          <w:rFonts w:ascii="Times New Roman" w:eastAsia="Times New Roman" w:hAnsi="Times New Roman" w:cs="Times New Roman"/>
          <w:sz w:val="24"/>
          <w:szCs w:val="24"/>
        </w:rPr>
        <w:pPrChange w:id="237" w:author="Nicholas Matzke" w:date="2025-12-03T15:31:00Z" w16du:dateUtc="2025-12-03T02:31:00Z">
          <w:pPr>
            <w:spacing w:line="360" w:lineRule="auto"/>
            <w:jc w:val="both"/>
          </w:pPr>
        </w:pPrChange>
      </w:pPr>
      <w:ins w:id="238" w:author="Nicholas Matzke" w:date="2025-12-03T15:31:00Z" w16du:dateUtc="2025-12-03T02:31:00Z">
        <w:r>
          <w:rPr>
            <w:rFonts w:ascii="Times New Roman" w:eastAsia="Times New Roman" w:hAnsi="Times New Roman" w:cs="Times New Roman"/>
            <w:sz w:val="24"/>
            <w:szCs w:val="24"/>
          </w:rPr>
          <w:t xml:space="preserve">Phylogenetic reconstructions (Fleischmann et al., 2010; Jobson et al., 2017) clearly indicate that </w:t>
        </w:r>
        <w:r w:rsidRPr="00963A08">
          <w:rPr>
            <w:rFonts w:ascii="Times New Roman" w:eastAsia="Times New Roman" w:hAnsi="Times New Roman" w:cs="Times New Roman"/>
            <w:i/>
            <w:iCs/>
            <w:sz w:val="24"/>
            <w:szCs w:val="24"/>
            <w:rPrChange w:id="239" w:author="Nicholas Matzke" w:date="2025-12-03T15:31:00Z" w16du:dateUtc="2025-12-03T02:31:00Z">
              <w:rPr>
                <w:rFonts w:ascii="Times New Roman" w:eastAsia="Times New Roman" w:hAnsi="Times New Roman" w:cs="Times New Roman"/>
                <w:sz w:val="24"/>
                <w:szCs w:val="24"/>
              </w:rPr>
            </w:rPrChange>
          </w:rPr>
          <w:t>Genlisea</w:t>
        </w:r>
        <w:r>
          <w:rPr>
            <w:rFonts w:ascii="Times New Roman" w:eastAsia="Times New Roman" w:hAnsi="Times New Roman" w:cs="Times New Roman"/>
            <w:sz w:val="24"/>
            <w:szCs w:val="24"/>
          </w:rPr>
          <w:t xml:space="preserve"> and </w:t>
        </w:r>
        <w:r w:rsidRPr="00963A08">
          <w:rPr>
            <w:rFonts w:ascii="Times New Roman" w:eastAsia="Times New Roman" w:hAnsi="Times New Roman" w:cs="Times New Roman"/>
            <w:i/>
            <w:iCs/>
            <w:sz w:val="24"/>
            <w:szCs w:val="24"/>
            <w:rPrChange w:id="240" w:author="Nicholas Matzke" w:date="2025-12-03T15:31:00Z" w16du:dateUtc="2025-12-03T02:31:00Z">
              <w:rPr>
                <w:rFonts w:ascii="Times New Roman" w:eastAsia="Times New Roman" w:hAnsi="Times New Roman" w:cs="Times New Roman"/>
                <w:sz w:val="24"/>
                <w:szCs w:val="24"/>
              </w:rPr>
            </w:rPrChange>
          </w:rPr>
          <w:t>Utricularia</w:t>
        </w:r>
        <w:r>
          <w:rPr>
            <w:rFonts w:ascii="Times New Roman" w:eastAsia="Times New Roman" w:hAnsi="Times New Roman" w:cs="Times New Roman"/>
            <w:sz w:val="24"/>
            <w:szCs w:val="24"/>
          </w:rPr>
          <w:t xml:space="preserve"> are sister genera, both of which share a common evolutionary ancestor</w:t>
        </w:r>
      </w:ins>
      <w:ins w:id="241" w:author="Nicholas Matzke" w:date="2025-12-03T15:41:00Z" w16du:dateUtc="2025-12-03T02:41:00Z">
        <w:r w:rsidR="00B23AF0">
          <w:rPr>
            <w:rFonts w:ascii="Times New Roman" w:eastAsia="Times New Roman" w:hAnsi="Times New Roman" w:cs="Times New Roman"/>
            <w:sz w:val="24"/>
            <w:szCs w:val="24"/>
          </w:rPr>
          <w:t xml:space="preserve"> with the sticky-leaved </w:t>
        </w:r>
        <w:r w:rsidR="00B23AF0" w:rsidRPr="00B23AF0">
          <w:rPr>
            <w:rFonts w:ascii="Times New Roman" w:eastAsia="Times New Roman" w:hAnsi="Times New Roman" w:cs="Times New Roman"/>
            <w:i/>
            <w:iCs/>
            <w:sz w:val="24"/>
            <w:szCs w:val="24"/>
            <w:rPrChange w:id="242" w:author="Nicholas Matzke" w:date="2025-12-03T15:41:00Z" w16du:dateUtc="2025-12-03T02:41:00Z">
              <w:rPr>
                <w:rFonts w:ascii="Times New Roman" w:eastAsia="Times New Roman" w:hAnsi="Times New Roman" w:cs="Times New Roman"/>
                <w:sz w:val="24"/>
                <w:szCs w:val="24"/>
              </w:rPr>
            </w:rPrChange>
          </w:rPr>
          <w:t>Pinguicula</w:t>
        </w:r>
      </w:ins>
      <w:ins w:id="243" w:author="Nicholas Matzke" w:date="2025-12-03T15:31:00Z" w16du:dateUtc="2025-12-03T02:31:00Z">
        <w:r>
          <w:rPr>
            <w:rFonts w:ascii="Times New Roman" w:eastAsia="Times New Roman" w:hAnsi="Times New Roman" w:cs="Times New Roman"/>
            <w:sz w:val="24"/>
            <w:szCs w:val="24"/>
          </w:rPr>
          <w:t>. Fleischmann</w:t>
        </w:r>
      </w:ins>
      <w:ins w:id="244" w:author="Nicholas Matzke" w:date="2025-12-03T15:42:00Z" w16du:dateUtc="2025-12-03T02:42:00Z">
        <w:r w:rsidR="002D73F2">
          <w:rPr>
            <w:rFonts w:ascii="Times New Roman" w:eastAsia="Times New Roman" w:hAnsi="Times New Roman" w:cs="Times New Roman"/>
            <w:sz w:val="24"/>
            <w:szCs w:val="24"/>
          </w:rPr>
          <w:t>’s</w:t>
        </w:r>
      </w:ins>
      <w:ins w:id="245" w:author="Nicholas Matzke" w:date="2025-12-03T15:31:00Z" w16du:dateUtc="2025-12-03T02:31:00Z">
        <w:r>
          <w:rPr>
            <w:rFonts w:ascii="Times New Roman" w:eastAsia="Times New Roman" w:hAnsi="Times New Roman" w:cs="Times New Roman"/>
            <w:sz w:val="24"/>
            <w:szCs w:val="24"/>
          </w:rPr>
          <w:t xml:space="preserve"> (2012a) comprehensive review of the genus </w:t>
        </w:r>
        <w:r w:rsidRPr="00963A08">
          <w:rPr>
            <w:rFonts w:ascii="Times New Roman" w:eastAsia="Times New Roman" w:hAnsi="Times New Roman" w:cs="Times New Roman"/>
            <w:i/>
            <w:iCs/>
            <w:sz w:val="24"/>
            <w:szCs w:val="24"/>
            <w:rPrChange w:id="246" w:author="Nicholas Matzke" w:date="2025-12-03T15:31:00Z" w16du:dateUtc="2025-12-03T02:31:00Z">
              <w:rPr>
                <w:rFonts w:ascii="Times New Roman" w:eastAsia="Times New Roman" w:hAnsi="Times New Roman" w:cs="Times New Roman"/>
                <w:sz w:val="24"/>
                <w:szCs w:val="24"/>
              </w:rPr>
            </w:rPrChange>
          </w:rPr>
          <w:t>Genlisea</w:t>
        </w:r>
        <w:r>
          <w:rPr>
            <w:rFonts w:ascii="Times New Roman" w:eastAsia="Times New Roman" w:hAnsi="Times New Roman" w:cs="Times New Roman"/>
            <w:sz w:val="24"/>
            <w:szCs w:val="24"/>
          </w:rPr>
          <w:t xml:space="preserve"> </w:t>
        </w:r>
      </w:ins>
      <w:ins w:id="247" w:author="Nicholas Matzke" w:date="2025-12-03T15:42:00Z" w16du:dateUtc="2025-12-03T02:42:00Z">
        <w:r w:rsidR="002D73F2">
          <w:rPr>
            <w:rFonts w:ascii="Times New Roman" w:eastAsia="Times New Roman" w:hAnsi="Times New Roman" w:cs="Times New Roman"/>
            <w:sz w:val="24"/>
            <w:szCs w:val="24"/>
          </w:rPr>
          <w:t>made a general proposal for the</w:t>
        </w:r>
      </w:ins>
      <w:ins w:id="248" w:author="Nicholas Matzke" w:date="2025-12-03T15:31:00Z" w16du:dateUtc="2025-12-03T02:31:00Z">
        <w:r>
          <w:rPr>
            <w:rFonts w:ascii="Times New Roman" w:eastAsia="Times New Roman" w:hAnsi="Times New Roman" w:cs="Times New Roman"/>
            <w:sz w:val="24"/>
            <w:szCs w:val="24"/>
          </w:rPr>
          <w:t xml:space="preserve"> origin of </w:t>
        </w:r>
        <w:r w:rsidRPr="00963A08">
          <w:rPr>
            <w:rFonts w:ascii="Times New Roman" w:eastAsia="Times New Roman" w:hAnsi="Times New Roman" w:cs="Times New Roman"/>
            <w:i/>
            <w:iCs/>
            <w:sz w:val="24"/>
            <w:szCs w:val="24"/>
            <w:rPrChange w:id="249" w:author="Nicholas Matzke" w:date="2025-12-03T15:31:00Z" w16du:dateUtc="2025-12-03T02:31:00Z">
              <w:rPr>
                <w:rFonts w:ascii="Times New Roman" w:eastAsia="Times New Roman" w:hAnsi="Times New Roman" w:cs="Times New Roman"/>
                <w:sz w:val="24"/>
                <w:szCs w:val="24"/>
              </w:rPr>
            </w:rPrChange>
          </w:rPr>
          <w:t>Utricularia’s</w:t>
        </w:r>
        <w:r>
          <w:rPr>
            <w:rFonts w:ascii="Times New Roman" w:eastAsia="Times New Roman" w:hAnsi="Times New Roman" w:cs="Times New Roman"/>
            <w:sz w:val="24"/>
            <w:szCs w:val="24"/>
          </w:rPr>
          <w:t xml:space="preserve"> traps, proposing that the </w:t>
        </w:r>
        <w:r w:rsidRPr="00963A08">
          <w:rPr>
            <w:rFonts w:ascii="Times New Roman" w:eastAsia="Times New Roman" w:hAnsi="Times New Roman" w:cs="Times New Roman"/>
            <w:i/>
            <w:iCs/>
            <w:sz w:val="24"/>
            <w:szCs w:val="24"/>
            <w:rPrChange w:id="250" w:author="Nicholas Matzke" w:date="2025-12-03T15:31:00Z" w16du:dateUtc="2025-12-03T02:31:00Z">
              <w:rPr>
                <w:rFonts w:ascii="Times New Roman" w:eastAsia="Times New Roman" w:hAnsi="Times New Roman" w:cs="Times New Roman"/>
                <w:sz w:val="24"/>
                <w:szCs w:val="24"/>
              </w:rPr>
            </w:rPrChange>
          </w:rPr>
          <w:t>Genlisea</w:t>
        </w:r>
        <w:r>
          <w:rPr>
            <w:rFonts w:ascii="Times New Roman" w:eastAsia="Times New Roman" w:hAnsi="Times New Roman" w:cs="Times New Roman"/>
            <w:sz w:val="24"/>
            <w:szCs w:val="24"/>
          </w:rPr>
          <w:t>-</w:t>
        </w:r>
        <w:r w:rsidRPr="00963A08">
          <w:rPr>
            <w:rFonts w:ascii="Times New Roman" w:eastAsia="Times New Roman" w:hAnsi="Times New Roman" w:cs="Times New Roman"/>
            <w:i/>
            <w:iCs/>
            <w:sz w:val="24"/>
            <w:szCs w:val="24"/>
            <w:rPrChange w:id="251" w:author="Nicholas Matzke" w:date="2025-12-03T15:31:00Z" w16du:dateUtc="2025-12-03T02:31:00Z">
              <w:rPr>
                <w:rFonts w:ascii="Times New Roman" w:eastAsia="Times New Roman" w:hAnsi="Times New Roman" w:cs="Times New Roman"/>
                <w:sz w:val="24"/>
                <w:szCs w:val="24"/>
              </w:rPr>
            </w:rPrChange>
          </w:rPr>
          <w:t>Utricularia</w:t>
        </w:r>
        <w:r>
          <w:rPr>
            <w:rFonts w:ascii="Times New Roman" w:eastAsia="Times New Roman" w:hAnsi="Times New Roman" w:cs="Times New Roman"/>
            <w:sz w:val="24"/>
            <w:szCs w:val="24"/>
          </w:rPr>
          <w:t xml:space="preserve"> lineage likely evolved from a </w:t>
        </w:r>
        <w:r w:rsidRPr="00963A08">
          <w:rPr>
            <w:rFonts w:ascii="Times New Roman" w:eastAsia="Times New Roman" w:hAnsi="Times New Roman" w:cs="Times New Roman"/>
            <w:i/>
            <w:iCs/>
            <w:sz w:val="24"/>
            <w:szCs w:val="24"/>
            <w:rPrChange w:id="252" w:author="Nicholas Matzke" w:date="2025-12-03T15:31:00Z" w16du:dateUtc="2025-12-03T02:31:00Z">
              <w:rPr>
                <w:rFonts w:ascii="Times New Roman" w:eastAsia="Times New Roman" w:hAnsi="Times New Roman" w:cs="Times New Roman"/>
                <w:sz w:val="24"/>
                <w:szCs w:val="24"/>
              </w:rPr>
            </w:rPrChange>
          </w:rPr>
          <w:t>Pinguicula</w:t>
        </w:r>
        <w:r>
          <w:rPr>
            <w:rFonts w:ascii="Times New Roman" w:eastAsia="Times New Roman" w:hAnsi="Times New Roman" w:cs="Times New Roman"/>
            <w:sz w:val="24"/>
            <w:szCs w:val="24"/>
          </w:rPr>
          <w:t xml:space="preserve">-like ancestor with sticky, glandular leaves. Gradual inward folding of these leaves may have formed tubular, pitcher-like traps, serving as an intermediate stage. In </w:t>
        </w:r>
        <w:r w:rsidRPr="00963A08">
          <w:rPr>
            <w:rFonts w:ascii="Times New Roman" w:eastAsia="Times New Roman" w:hAnsi="Times New Roman" w:cs="Times New Roman"/>
            <w:i/>
            <w:iCs/>
            <w:sz w:val="24"/>
            <w:szCs w:val="24"/>
            <w:rPrChange w:id="253" w:author="Nicholas Matzke" w:date="2025-12-03T15:31:00Z" w16du:dateUtc="2025-12-03T02:31:00Z">
              <w:rPr>
                <w:rFonts w:ascii="Times New Roman" w:eastAsia="Times New Roman" w:hAnsi="Times New Roman" w:cs="Times New Roman"/>
                <w:sz w:val="24"/>
                <w:szCs w:val="24"/>
              </w:rPr>
            </w:rPrChange>
          </w:rPr>
          <w:t>Genlisea</w:t>
        </w:r>
        <w:r>
          <w:rPr>
            <w:rFonts w:ascii="Times New Roman" w:eastAsia="Times New Roman" w:hAnsi="Times New Roman" w:cs="Times New Roman"/>
            <w:sz w:val="24"/>
            <w:szCs w:val="24"/>
          </w:rPr>
          <w:t xml:space="preserve">, these structures specialized into subterranean eel traps with hydrodynamic prey capture, while in </w:t>
        </w:r>
        <w:r w:rsidRPr="00963A08">
          <w:rPr>
            <w:rFonts w:ascii="Times New Roman" w:eastAsia="Times New Roman" w:hAnsi="Times New Roman" w:cs="Times New Roman"/>
            <w:i/>
            <w:iCs/>
            <w:sz w:val="24"/>
            <w:szCs w:val="24"/>
            <w:rPrChange w:id="254" w:author="Nicholas Matzke" w:date="2025-12-03T15:31:00Z" w16du:dateUtc="2025-12-03T02:31:00Z">
              <w:rPr>
                <w:rFonts w:ascii="Times New Roman" w:eastAsia="Times New Roman" w:hAnsi="Times New Roman" w:cs="Times New Roman"/>
                <w:sz w:val="24"/>
                <w:szCs w:val="24"/>
              </w:rPr>
            </w:rPrChange>
          </w:rPr>
          <w:t>Utricularia</w:t>
        </w:r>
        <w:r>
          <w:rPr>
            <w:rFonts w:ascii="Times New Roman" w:eastAsia="Times New Roman" w:hAnsi="Times New Roman" w:cs="Times New Roman"/>
            <w:sz w:val="24"/>
            <w:szCs w:val="24"/>
          </w:rPr>
          <w:t xml:space="preserve">, similar tubular traps evolved into aquatic suction traps with active prey capture </w:t>
        </w:r>
        <w:r>
          <w:rPr>
            <w:rFonts w:ascii="Times New Roman" w:eastAsia="Times New Roman" w:hAnsi="Times New Roman" w:cs="Times New Roman"/>
            <w:sz w:val="24"/>
            <w:szCs w:val="24"/>
          </w:rPr>
          <w:lastRenderedPageBreak/>
          <w:t>mechanisms. This highlights sticky traps as precursors to diverse, complex traps and papers by Fleischmann and colleagues (Fleischmann 2012b; Fleischmann et al. 2018) also link the bladder traps to the other traps in Lentibulariaceae</w:t>
        </w:r>
      </w:ins>
      <w:ins w:id="255" w:author="Nicholas Matzke" w:date="2025-12-03T15:42:00Z" w16du:dateUtc="2025-12-03T02:42:00Z">
        <w:r w:rsidR="002D73F2">
          <w:rPr>
            <w:rFonts w:ascii="Times New Roman" w:eastAsia="Times New Roman" w:hAnsi="Times New Roman" w:cs="Times New Roman"/>
            <w:sz w:val="24"/>
            <w:szCs w:val="24"/>
          </w:rPr>
          <w:t>.</w:t>
        </w:r>
      </w:ins>
      <w:ins w:id="256" w:author="Nicholas Matzke" w:date="2025-12-03T15:31:00Z" w16du:dateUtc="2025-12-03T02:31:00Z">
        <w:r>
          <w:rPr>
            <w:rFonts w:ascii="Times New Roman" w:eastAsia="Times New Roman" w:hAnsi="Times New Roman" w:cs="Times New Roman"/>
            <w:sz w:val="24"/>
            <w:szCs w:val="24"/>
          </w:rPr>
          <w:t xml:space="preserve"> </w:t>
        </w:r>
      </w:ins>
      <w:ins w:id="257" w:author="Nicholas Matzke" w:date="2025-12-03T15:42:00Z" w16du:dateUtc="2025-12-03T02:42:00Z">
        <w:r w:rsidR="002D73F2">
          <w:rPr>
            <w:rFonts w:ascii="Times New Roman" w:eastAsia="Times New Roman" w:hAnsi="Times New Roman" w:cs="Times New Roman"/>
            <w:sz w:val="24"/>
            <w:szCs w:val="24"/>
          </w:rPr>
          <w:t>T</w:t>
        </w:r>
      </w:ins>
      <w:ins w:id="258" w:author="Nicholas Matzke" w:date="2025-12-03T15:31:00Z" w16du:dateUtc="2025-12-03T02:31:00Z">
        <w:r>
          <w:rPr>
            <w:rFonts w:ascii="Times New Roman" w:eastAsia="Times New Roman" w:hAnsi="Times New Roman" w:cs="Times New Roman"/>
            <w:sz w:val="24"/>
            <w:szCs w:val="24"/>
          </w:rPr>
          <w:t>his hypothesis bears several similarities to the pitcher hypothesis so is discussed below.</w:t>
        </w:r>
      </w:ins>
    </w:p>
    <w:p w14:paraId="1328EAA3" w14:textId="77777777" w:rsidR="00245D77" w:rsidRDefault="00000000">
      <w:pPr>
        <w:pStyle w:val="Heading2"/>
        <w:keepNext w:val="0"/>
        <w:keepLines w:val="0"/>
        <w:spacing w:line="387" w:lineRule="auto"/>
        <w:rPr>
          <w:rFonts w:ascii="Times New Roman" w:eastAsia="Times New Roman" w:hAnsi="Times New Roman" w:cs="Times New Roman"/>
        </w:rPr>
      </w:pPr>
      <w:bookmarkStart w:id="259" w:name="_bp7dbnwpk92x" w:colFirst="0" w:colLast="0"/>
      <w:bookmarkEnd w:id="259"/>
      <w:r>
        <w:rPr>
          <w:rFonts w:ascii="Times New Roman" w:eastAsia="Times New Roman" w:hAnsi="Times New Roman" w:cs="Times New Roman"/>
        </w:rPr>
        <w:t>The Pitcher Hypothesis</w:t>
      </w:r>
    </w:p>
    <w:p w14:paraId="23BE3889" w14:textId="0DE4CAE3"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propose the pitcher hypothesis</w:t>
      </w:r>
      <w:del w:id="260" w:author="Nicholas Matzke" w:date="2025-12-03T15:26:00Z" w16du:dateUtc="2025-12-03T02:26:00Z">
        <w:r w:rsidDel="00963A08">
          <w:rPr>
            <w:rFonts w:ascii="Times New Roman" w:eastAsia="Times New Roman" w:hAnsi="Times New Roman" w:cs="Times New Roman"/>
            <w:sz w:val="24"/>
            <w:szCs w:val="24"/>
          </w:rPr>
          <w:delText xml:space="preserve">; </w:delText>
        </w:r>
      </w:del>
      <w:ins w:id="261" w:author="Nicholas Matzke" w:date="2025-12-03T15:26:00Z" w16du:dateUtc="2025-12-03T02:26:00Z">
        <w:r w:rsidR="00963A08">
          <w:rPr>
            <w:rFonts w:ascii="Times New Roman" w:eastAsia="Times New Roman" w:hAnsi="Times New Roman" w:cs="Times New Roman"/>
            <w:sz w:val="24"/>
            <w:szCs w:val="24"/>
          </w:rPr>
          <w:t xml:space="preserve">, which states that </w:t>
        </w:r>
      </w:ins>
      <w:r>
        <w:rPr>
          <w:rFonts w:ascii="Times New Roman" w:eastAsia="Times New Roman" w:hAnsi="Times New Roman" w:cs="Times New Roman"/>
          <w:sz w:val="24"/>
          <w:szCs w:val="24"/>
        </w:rPr>
        <w:t xml:space="preserve">the common ancestor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and its sister genus </w:t>
      </w:r>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 xml:space="preserve"> evolved from a group of pitcher plants in the family Lentibulariaceae that is now entirely extinct. This hypothesis entails </w:t>
      </w:r>
      <w:del w:id="262" w:author="Nicholas Matzke" w:date="2025-12-03T15:32:00Z" w16du:dateUtc="2025-12-03T02:32:00Z">
        <w:r w:rsidDel="00963A08">
          <w:rPr>
            <w:rFonts w:ascii="Times New Roman" w:eastAsia="Times New Roman" w:hAnsi="Times New Roman" w:cs="Times New Roman"/>
            <w:sz w:val="24"/>
            <w:szCs w:val="24"/>
          </w:rPr>
          <w:delText xml:space="preserve">multiple </w:delText>
        </w:r>
      </w:del>
      <w:ins w:id="263" w:author="Nicholas Matzke" w:date="2025-12-03T15:32:00Z" w16du:dateUtc="2025-12-03T02:32:00Z">
        <w:r w:rsidR="00963A08">
          <w:rPr>
            <w:rFonts w:ascii="Times New Roman" w:eastAsia="Times New Roman" w:hAnsi="Times New Roman" w:cs="Times New Roman"/>
            <w:sz w:val="24"/>
            <w:szCs w:val="24"/>
          </w:rPr>
          <w:t xml:space="preserve">several </w:t>
        </w:r>
      </w:ins>
      <w:r>
        <w:rPr>
          <w:rFonts w:ascii="Times New Roman" w:eastAsia="Times New Roman" w:hAnsi="Times New Roman" w:cs="Times New Roman"/>
          <w:sz w:val="24"/>
          <w:szCs w:val="24"/>
        </w:rPr>
        <w:t xml:space="preserve">transitions between distinct pitcher trap types in the extinct group. While such a scenario risks being dismissed as a speculative "just-so story," </w:t>
      </w:r>
      <w:ins w:id="264" w:author="Nicholas Matzke" w:date="2025-12-03T15:26:00Z" w16du:dateUtc="2025-12-03T02:26:00Z">
        <w:r w:rsidR="00963A08">
          <w:rPr>
            <w:rFonts w:ascii="Times New Roman" w:eastAsia="Times New Roman" w:hAnsi="Times New Roman" w:cs="Times New Roman"/>
            <w:sz w:val="24"/>
            <w:szCs w:val="24"/>
          </w:rPr>
          <w:t xml:space="preserve">we </w:t>
        </w:r>
      </w:ins>
      <w:ins w:id="265" w:author="Nicholas Matzke" w:date="2025-12-03T15:32:00Z" w16du:dateUtc="2025-12-03T02:32:00Z">
        <w:r w:rsidR="00963A08">
          <w:rPr>
            <w:rFonts w:ascii="Times New Roman" w:eastAsia="Times New Roman" w:hAnsi="Times New Roman" w:cs="Times New Roman"/>
            <w:sz w:val="24"/>
            <w:szCs w:val="24"/>
          </w:rPr>
          <w:t xml:space="preserve">argue </w:t>
        </w:r>
      </w:ins>
      <w:ins w:id="266" w:author="Nicholas Matzke" w:date="2025-12-03T15:26:00Z" w16du:dateUtc="2025-12-03T02:26:00Z">
        <w:r w:rsidR="00963A08">
          <w:rPr>
            <w:rFonts w:ascii="Times New Roman" w:eastAsia="Times New Roman" w:hAnsi="Times New Roman" w:cs="Times New Roman"/>
            <w:sz w:val="24"/>
            <w:szCs w:val="24"/>
          </w:rPr>
          <w:t xml:space="preserve">that </w:t>
        </w:r>
      </w:ins>
      <w:r>
        <w:rPr>
          <w:rFonts w:ascii="Times New Roman" w:eastAsia="Times New Roman" w:hAnsi="Times New Roman" w:cs="Times New Roman"/>
          <w:sz w:val="24"/>
          <w:szCs w:val="24"/>
        </w:rPr>
        <w:t xml:space="preserve">advances in phylogenetic modelling now allow </w:t>
      </w:r>
      <w:del w:id="267" w:author="Nicholas Matzke" w:date="2025-12-03T15:27:00Z" w16du:dateUtc="2025-12-03T02:27:00Z">
        <w:r w:rsidDel="00963A08">
          <w:rPr>
            <w:rFonts w:ascii="Times New Roman" w:eastAsia="Times New Roman" w:hAnsi="Times New Roman" w:cs="Times New Roman"/>
            <w:sz w:val="24"/>
            <w:szCs w:val="24"/>
          </w:rPr>
          <w:delText xml:space="preserve">verbal </w:delText>
        </w:r>
      </w:del>
      <w:ins w:id="268" w:author="Nicholas Matzke" w:date="2025-12-03T15:27:00Z" w16du:dateUtc="2025-12-03T02:27:00Z">
        <w:r w:rsidR="00963A08">
          <w:rPr>
            <w:rFonts w:ascii="Times New Roman" w:eastAsia="Times New Roman" w:hAnsi="Times New Roman" w:cs="Times New Roman"/>
            <w:sz w:val="24"/>
            <w:szCs w:val="24"/>
          </w:rPr>
          <w:t xml:space="preserve">such </w:t>
        </w:r>
      </w:ins>
      <w:r>
        <w:rPr>
          <w:rFonts w:ascii="Times New Roman" w:eastAsia="Times New Roman" w:hAnsi="Times New Roman" w:cs="Times New Roman"/>
          <w:sz w:val="24"/>
          <w:szCs w:val="24"/>
        </w:rPr>
        <w:t xml:space="preserve">hypotheses </w:t>
      </w:r>
      <w:del w:id="269" w:author="Nicholas Matzke" w:date="2025-12-03T15:43:00Z" w16du:dateUtc="2025-12-03T02:43:00Z">
        <w:r w:rsidDel="009558D7">
          <w:rPr>
            <w:rFonts w:ascii="Times New Roman" w:eastAsia="Times New Roman" w:hAnsi="Times New Roman" w:cs="Times New Roman"/>
            <w:sz w:val="24"/>
            <w:szCs w:val="24"/>
          </w:rPr>
          <w:delText xml:space="preserve">to be </w:delText>
        </w:r>
      </w:del>
      <w:del w:id="270" w:author="Nicholas Matzke" w:date="2025-12-03T15:27:00Z" w16du:dateUtc="2025-12-03T02:27:00Z">
        <w:r w:rsidDel="00963A08">
          <w:rPr>
            <w:rFonts w:ascii="Times New Roman" w:eastAsia="Times New Roman" w:hAnsi="Times New Roman" w:cs="Times New Roman"/>
            <w:sz w:val="24"/>
            <w:szCs w:val="24"/>
          </w:rPr>
          <w:delText xml:space="preserve">rigorously </w:delText>
        </w:r>
      </w:del>
      <w:del w:id="271" w:author="Nicholas Matzke" w:date="2025-12-03T15:43:00Z" w16du:dateUtc="2025-12-03T02:43:00Z">
        <w:r w:rsidDel="009558D7">
          <w:rPr>
            <w:rFonts w:ascii="Times New Roman" w:eastAsia="Times New Roman" w:hAnsi="Times New Roman" w:cs="Times New Roman"/>
            <w:sz w:val="24"/>
            <w:szCs w:val="24"/>
          </w:rPr>
          <w:delText xml:space="preserve">tested </w:delText>
        </w:r>
      </w:del>
      <w:ins w:id="272" w:author="Nicholas Matzke" w:date="2025-12-03T15:43:00Z" w16du:dateUtc="2025-12-03T02:43:00Z">
        <w:r w:rsidR="009558D7">
          <w:rPr>
            <w:rFonts w:ascii="Times New Roman" w:eastAsia="Times New Roman" w:hAnsi="Times New Roman" w:cs="Times New Roman"/>
            <w:sz w:val="24"/>
            <w:szCs w:val="24"/>
          </w:rPr>
          <w:t>to be subjected to some substantive</w:t>
        </w:r>
      </w:ins>
      <w:ins w:id="273" w:author="Nicholas Matzke" w:date="2025-12-03T15:44:00Z" w16du:dateUtc="2025-12-03T02:44:00Z">
        <w:r w:rsidR="009558D7">
          <w:rPr>
            <w:rFonts w:ascii="Times New Roman" w:eastAsia="Times New Roman" w:hAnsi="Times New Roman" w:cs="Times New Roman"/>
            <w:sz w:val="24"/>
            <w:szCs w:val="24"/>
          </w:rPr>
          <w:t xml:space="preserve">, if not definitive, testing, </w:t>
        </w:r>
      </w:ins>
      <w:r>
        <w:rPr>
          <w:rFonts w:ascii="Times New Roman" w:eastAsia="Times New Roman" w:hAnsi="Times New Roman" w:cs="Times New Roman"/>
          <w:sz w:val="24"/>
          <w:szCs w:val="24"/>
        </w:rPr>
        <w:t>through statistical model comparison.</w:t>
      </w:r>
    </w:p>
    <w:p w14:paraId="538B9C46" w14:textId="72B2AB22" w:rsidR="00245D77" w:rsidRDefault="00963A08">
      <w:pPr>
        <w:spacing w:before="240" w:after="240" w:line="360" w:lineRule="auto"/>
        <w:jc w:val="both"/>
        <w:rPr>
          <w:rFonts w:ascii="Times New Roman" w:eastAsia="Times New Roman" w:hAnsi="Times New Roman" w:cs="Times New Roman"/>
          <w:sz w:val="24"/>
          <w:szCs w:val="24"/>
        </w:rPr>
      </w:pPr>
      <w:ins w:id="274" w:author="Nicholas Matzke" w:date="2025-12-03T15:32:00Z" w16du:dateUtc="2025-12-03T02:32:00Z">
        <w:r>
          <w:rPr>
            <w:rFonts w:ascii="Times New Roman" w:eastAsia="Times New Roman" w:hAnsi="Times New Roman" w:cs="Times New Roman"/>
            <w:sz w:val="24"/>
            <w:szCs w:val="24"/>
          </w:rPr>
          <w:t xml:space="preserve">Although Lloyd (1942) mentioned in passing that bladder traps resemble miniaturised pitchers, to our knowledge the first place the pitcher hypothesis was suggested was a web article by a carnivorous plant enthusiast (Cook 2001). </w:t>
        </w:r>
      </w:ins>
      <w:ins w:id="275" w:author="Nicholas Matzke" w:date="2025-12-03T15:33:00Z" w16du:dateUtc="2025-12-03T02:33:00Z">
        <w:r>
          <w:rPr>
            <w:rFonts w:ascii="Times New Roman" w:eastAsia="Times New Roman" w:hAnsi="Times New Roman" w:cs="Times New Roman"/>
            <w:sz w:val="24"/>
            <w:szCs w:val="24"/>
          </w:rPr>
          <w:t xml:space="preserve">Matzke (2005) proposed a more detailed version of this hypothesis, which we expand upon here. </w:t>
        </w:r>
      </w:ins>
      <w:del w:id="276" w:author="Nicholas Matzke" w:date="2025-12-03T15:33:00Z" w16du:dateUtc="2025-12-03T02:33:00Z">
        <w:r w:rsidDel="00963A08">
          <w:rPr>
            <w:rFonts w:ascii="Times New Roman" w:eastAsia="Times New Roman" w:hAnsi="Times New Roman" w:cs="Times New Roman"/>
            <w:sz w:val="24"/>
            <w:szCs w:val="24"/>
          </w:rPr>
          <w:delText xml:space="preserve">Lloyd (1942) noted the resemblance between bladder traps and miniature pitchers—a connection further developed in stepwise evolutionary models (Cook, 2001; Matzke, 2005). </w:delText>
        </w:r>
      </w:del>
      <w:r>
        <w:rPr>
          <w:rFonts w:ascii="Times New Roman" w:eastAsia="Times New Roman" w:hAnsi="Times New Roman" w:cs="Times New Roman"/>
          <w:sz w:val="24"/>
          <w:szCs w:val="24"/>
        </w:rPr>
        <w:t xml:space="preserve">The main challenge </w:t>
      </w:r>
      <w:ins w:id="277" w:author="Nicholas Matzke" w:date="2025-12-03T15:33:00Z" w16du:dateUtc="2025-12-03T02:33:00Z">
        <w:r w:rsidR="00AE11B5">
          <w:rPr>
            <w:rFonts w:ascii="Times New Roman" w:eastAsia="Times New Roman" w:hAnsi="Times New Roman" w:cs="Times New Roman"/>
            <w:sz w:val="24"/>
            <w:szCs w:val="24"/>
          </w:rPr>
          <w:t xml:space="preserve">in understanding the origin of the </w:t>
        </w:r>
        <w:r w:rsidR="00AE11B5">
          <w:rPr>
            <w:rFonts w:ascii="Times New Roman" w:eastAsia="Times New Roman" w:hAnsi="Times New Roman" w:cs="Times New Roman"/>
            <w:i/>
            <w:sz w:val="24"/>
            <w:szCs w:val="24"/>
          </w:rPr>
          <w:t>Utricularia</w:t>
        </w:r>
        <w:r w:rsidR="00AE11B5">
          <w:rPr>
            <w:rFonts w:ascii="Times New Roman" w:eastAsia="Times New Roman" w:hAnsi="Times New Roman" w:cs="Times New Roman"/>
            <w:sz w:val="24"/>
            <w:szCs w:val="24"/>
          </w:rPr>
          <w:t xml:space="preserve"> trap </w:t>
        </w:r>
      </w:ins>
      <w:r>
        <w:rPr>
          <w:rFonts w:ascii="Times New Roman" w:eastAsia="Times New Roman" w:hAnsi="Times New Roman" w:cs="Times New Roman"/>
          <w:sz w:val="24"/>
          <w:szCs w:val="24"/>
        </w:rPr>
        <w:t xml:space="preserve">lies in imagining plausible intermediate forms between trap types in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especially as these are typically treated as discrete categories (Mithöfer, 2022): flypaper, snap, pitcher, eel, and suction traps. However, recent findings increasingly blur these boundaries. Molecular phylogenies show that species with complex traps (e.g. </w:t>
      </w:r>
      <w:r>
        <w:rPr>
          <w:rFonts w:ascii="Times New Roman" w:eastAsia="Times New Roman" w:hAnsi="Times New Roman" w:cs="Times New Roman"/>
          <w:i/>
          <w:iCs/>
          <w:sz w:val="24"/>
          <w:szCs w:val="24"/>
        </w:rPr>
        <w:t>Dionaea</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Aldrovanda</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are closely related to those with simpler adhesive traps, supporting a trajectory from flypaper to more complex mechanisms (Ellison &amp; Gotelli, 2001). Morphological studies (Clarke, 2001; McPherson, 2009; Roccia et al., 2016) have identified several intermediate forms—for example, </w:t>
      </w:r>
      <w:r>
        <w:rPr>
          <w:rFonts w:ascii="Times New Roman" w:eastAsia="Times New Roman" w:hAnsi="Times New Roman" w:cs="Times New Roman"/>
          <w:i/>
          <w:iCs/>
          <w:sz w:val="24"/>
          <w:szCs w:val="24"/>
        </w:rPr>
        <w:t>Nepenthes inermis</w:t>
      </w:r>
      <w:r>
        <w:rPr>
          <w:rFonts w:ascii="Times New Roman" w:eastAsia="Times New Roman" w:hAnsi="Times New Roman" w:cs="Times New Roman"/>
          <w:sz w:val="24"/>
          <w:szCs w:val="24"/>
        </w:rPr>
        <w:t xml:space="preserve"> pitchers function as sticky traps rather than pitfalls, and curled leaves in </w:t>
      </w:r>
      <w:r>
        <w:rPr>
          <w:rFonts w:ascii="Times New Roman" w:eastAsia="Times New Roman" w:hAnsi="Times New Roman" w:cs="Times New Roman"/>
          <w:i/>
          <w:iCs/>
          <w:sz w:val="24"/>
          <w:szCs w:val="24"/>
        </w:rPr>
        <w:t>Pinguicula lutea</w:t>
      </w:r>
      <w:r>
        <w:rPr>
          <w:rFonts w:ascii="Times New Roman" w:eastAsia="Times New Roman" w:hAnsi="Times New Roman" w:cs="Times New Roman"/>
          <w:sz w:val="24"/>
          <w:szCs w:val="24"/>
        </w:rPr>
        <w:t xml:space="preserve"> resemble primitive pitchers. Some species even employ hybrid strategies, such as </w:t>
      </w:r>
      <w:ins w:id="278" w:author="Nicholas Matzke" w:date="2025-12-03T15:45:00Z" w16du:dateUtc="2025-12-03T02:45:00Z">
        <w:r w:rsidR="0020086D">
          <w:rPr>
            <w:rFonts w:ascii="Times New Roman" w:eastAsia="Times New Roman" w:hAnsi="Times New Roman" w:cs="Times New Roman"/>
            <w:sz w:val="24"/>
            <w:szCs w:val="24"/>
          </w:rPr>
          <w:t xml:space="preserve">pitcher traps with </w:t>
        </w:r>
      </w:ins>
      <w:del w:id="279" w:author="Nicholas Matzke" w:date="2025-12-03T15:45:00Z" w16du:dateUtc="2025-12-03T02:45:00Z">
        <w:r w:rsidDel="0020086D">
          <w:rPr>
            <w:rFonts w:ascii="Times New Roman" w:eastAsia="Times New Roman" w:hAnsi="Times New Roman" w:cs="Times New Roman"/>
            <w:sz w:val="24"/>
            <w:szCs w:val="24"/>
          </w:rPr>
          <w:delText xml:space="preserve">eel-like traps </w:delText>
        </w:r>
      </w:del>
      <w:r>
        <w:rPr>
          <w:rFonts w:ascii="Times New Roman" w:eastAsia="Times New Roman" w:hAnsi="Times New Roman" w:cs="Times New Roman"/>
          <w:sz w:val="24"/>
          <w:szCs w:val="24"/>
        </w:rPr>
        <w:t xml:space="preserve">with one-way hairs </w:t>
      </w:r>
      <w:ins w:id="280" w:author="Nicholas Matzke" w:date="2025-12-03T15:45:00Z" w16du:dateUtc="2025-12-03T02:45:00Z">
        <w:r w:rsidR="0020086D">
          <w:rPr>
            <w:rFonts w:ascii="Times New Roman" w:eastAsia="Times New Roman" w:hAnsi="Times New Roman" w:cs="Times New Roman"/>
            <w:sz w:val="24"/>
            <w:szCs w:val="24"/>
          </w:rPr>
          <w:t xml:space="preserve">resembling eel traps </w:t>
        </w:r>
      </w:ins>
      <w:r>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Sarracenia psittacina</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Darlingtonia</w:t>
      </w:r>
      <w:r>
        <w:rPr>
          <w:rFonts w:ascii="Times New Roman" w:eastAsia="Times New Roman" w:hAnsi="Times New Roman" w:cs="Times New Roman"/>
          <w:sz w:val="24"/>
          <w:szCs w:val="24"/>
        </w:rPr>
        <w:t>) or sticky-light-window combinations (</w:t>
      </w:r>
      <w:r>
        <w:rPr>
          <w:rFonts w:ascii="Times New Roman" w:eastAsia="Times New Roman" w:hAnsi="Times New Roman" w:cs="Times New Roman"/>
          <w:i/>
          <w:iCs/>
          <w:sz w:val="24"/>
          <w:szCs w:val="24"/>
        </w:rPr>
        <w:t>Nepenthes aristolochioides</w:t>
      </w:r>
      <w:r>
        <w:rPr>
          <w:rFonts w:ascii="Times New Roman" w:eastAsia="Times New Roman" w:hAnsi="Times New Roman" w:cs="Times New Roman"/>
          <w:sz w:val="24"/>
          <w:szCs w:val="24"/>
        </w:rPr>
        <w:t>). These examples help bridge morphological gaps and make the pitcher hypothesis more plausible.</w:t>
      </w:r>
    </w:p>
    <w:p w14:paraId="2DF709FA" w14:textId="77777777" w:rsidR="00245D77" w:rsidRDefault="00245D77">
      <w:pPr>
        <w:spacing w:line="360" w:lineRule="auto"/>
        <w:ind w:firstLine="720"/>
        <w:jc w:val="both"/>
        <w:rPr>
          <w:rFonts w:ascii="Times New Roman" w:eastAsia="Times New Roman" w:hAnsi="Times New Roman" w:cs="Times New Roman"/>
          <w:sz w:val="24"/>
          <w:szCs w:val="24"/>
        </w:rPr>
      </w:pPr>
    </w:p>
    <w:p w14:paraId="79468433" w14:textId="5EE16018" w:rsidR="00245D77"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pitcher hypothesis for the origin of the</w:t>
      </w:r>
      <w:r>
        <w:rPr>
          <w:rFonts w:ascii="Times New Roman" w:eastAsia="Times New Roman" w:hAnsi="Times New Roman" w:cs="Times New Roman"/>
          <w:i/>
          <w:iCs/>
          <w:sz w:val="24"/>
          <w:szCs w:val="24"/>
        </w:rPr>
        <w:t xml:space="preserve"> Utricularia</w:t>
      </w:r>
      <w:r>
        <w:rPr>
          <w:rFonts w:ascii="Times New Roman" w:eastAsia="Times New Roman" w:hAnsi="Times New Roman" w:cs="Times New Roman"/>
          <w:sz w:val="24"/>
          <w:szCs w:val="24"/>
        </w:rPr>
        <w:t xml:space="preserve"> traps emerges by arranging all trap mechanisms on two axes (Figure 1). One axis is the specialisation of traps for different microenvironments: aerial, ground, amphibious, and </w:t>
      </w:r>
      <w:del w:id="281" w:author="Nicholas Matzke" w:date="2025-12-03T15:46:00Z" w16du:dateUtc="2025-12-03T02:46:00Z">
        <w:r w:rsidDel="00363E2C">
          <w:rPr>
            <w:rFonts w:ascii="Times New Roman" w:eastAsia="Times New Roman" w:hAnsi="Times New Roman" w:cs="Times New Roman"/>
            <w:sz w:val="24"/>
            <w:szCs w:val="24"/>
          </w:rPr>
          <w:delText>submerged</w:delText>
        </w:r>
      </w:del>
      <w:ins w:id="282" w:author="Nicholas Matzke" w:date="2025-12-03T15:46:00Z" w16du:dateUtc="2025-12-03T02:46:00Z">
        <w:r w:rsidR="00363E2C">
          <w:rPr>
            <w:rFonts w:ascii="Times New Roman" w:eastAsia="Times New Roman" w:hAnsi="Times New Roman" w:cs="Times New Roman"/>
            <w:sz w:val="24"/>
            <w:szCs w:val="24"/>
          </w:rPr>
          <w:t>aquatic</w:t>
        </w:r>
      </w:ins>
      <w:r>
        <w:rPr>
          <w:rFonts w:ascii="Times New Roman" w:eastAsia="Times New Roman" w:hAnsi="Times New Roman" w:cs="Times New Roman"/>
          <w:sz w:val="24"/>
          <w:szCs w:val="24"/>
        </w:rPr>
        <w:t xml:space="preserve">. The second axis is an adhesive-to-pitcher continuum. Trap mechanisms that have been observed in living species and intermediate series that have been postulated in carnivorous plant evolution can then be mapped onto this framework. For example, </w:t>
      </w:r>
      <w:ins w:id="283" w:author="Nicholas Matzke" w:date="2025-12-03T15:47:00Z" w16du:dateUtc="2025-12-03T02:47:00Z">
        <w:r w:rsidR="00363E2C">
          <w:rPr>
            <w:rFonts w:ascii="Times New Roman" w:eastAsia="Times New Roman" w:hAnsi="Times New Roman" w:cs="Times New Roman"/>
            <w:sz w:val="24"/>
            <w:szCs w:val="24"/>
          </w:rPr>
          <w:t xml:space="preserve">Darwin’s scenario for </w:t>
        </w:r>
      </w:ins>
      <w:r>
        <w:rPr>
          <w:rFonts w:ascii="Times New Roman" w:eastAsia="Times New Roman" w:hAnsi="Times New Roman" w:cs="Times New Roman"/>
          <w:sz w:val="24"/>
          <w:szCs w:val="24"/>
        </w:rPr>
        <w:t xml:space="preserve">the origin of </w:t>
      </w:r>
      <w:r>
        <w:rPr>
          <w:rFonts w:ascii="Times New Roman" w:eastAsia="Times New Roman" w:hAnsi="Times New Roman" w:cs="Times New Roman"/>
          <w:i/>
          <w:iCs/>
          <w:sz w:val="24"/>
          <w:szCs w:val="24"/>
        </w:rPr>
        <w:t>Aldrovanda</w:t>
      </w:r>
      <w:r>
        <w:rPr>
          <w:rFonts w:ascii="Times New Roman" w:eastAsia="Times New Roman" w:hAnsi="Times New Roman" w:cs="Times New Roman"/>
          <w:sz w:val="24"/>
          <w:szCs w:val="24"/>
        </w:rPr>
        <w:t xml:space="preserve">'s aquatic snap trap </w:t>
      </w:r>
      <w:del w:id="284" w:author="Nicholas Matzke" w:date="2025-12-03T15:47:00Z" w16du:dateUtc="2025-12-03T02:47:00Z">
        <w:r w:rsidDel="00363E2C">
          <w:rPr>
            <w:rFonts w:ascii="Times New Roman" w:eastAsia="Times New Roman" w:hAnsi="Times New Roman" w:cs="Times New Roman"/>
            <w:sz w:val="24"/>
            <w:szCs w:val="24"/>
          </w:rPr>
          <w:delText xml:space="preserve">is </w:delText>
        </w:r>
      </w:del>
      <w:r>
        <w:rPr>
          <w:rFonts w:ascii="Times New Roman" w:eastAsia="Times New Roman" w:hAnsi="Times New Roman" w:cs="Times New Roman"/>
          <w:sz w:val="24"/>
          <w:szCs w:val="24"/>
        </w:rPr>
        <w:t xml:space="preserve">postulated </w:t>
      </w:r>
      <w:del w:id="285" w:author="Nicholas Matzke" w:date="2025-12-03T15:47:00Z" w16du:dateUtc="2025-12-03T02:47:00Z">
        <w:r w:rsidDel="00363E2C">
          <w:rPr>
            <w:rFonts w:ascii="Times New Roman" w:eastAsia="Times New Roman" w:hAnsi="Times New Roman" w:cs="Times New Roman"/>
            <w:sz w:val="24"/>
            <w:szCs w:val="24"/>
          </w:rPr>
          <w:delText xml:space="preserve">to proceed </w:delText>
        </w:r>
      </w:del>
      <w:ins w:id="286" w:author="Nicholas Matzke" w:date="2025-12-03T15:47:00Z" w16du:dateUtc="2025-12-03T02:47:00Z">
        <w:r w:rsidR="00363E2C">
          <w:rPr>
            <w:rFonts w:ascii="Times New Roman" w:eastAsia="Times New Roman" w:hAnsi="Times New Roman" w:cs="Times New Roman"/>
            <w:sz w:val="24"/>
            <w:szCs w:val="24"/>
          </w:rPr>
          <w:t xml:space="preserve">a path </w:t>
        </w:r>
      </w:ins>
      <w:r>
        <w:rPr>
          <w:rFonts w:ascii="Times New Roman" w:eastAsia="Times New Roman" w:hAnsi="Times New Roman" w:cs="Times New Roman"/>
          <w:sz w:val="24"/>
          <w:szCs w:val="24"/>
        </w:rPr>
        <w:t>from adhesive traps</w:t>
      </w:r>
      <w:ins w:id="287" w:author="Nicholas Matzke" w:date="2025-12-03T15:47:00Z" w16du:dateUtc="2025-12-03T02:47:00Z">
        <w:r w:rsidR="00363E2C">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through an amphibious </w:t>
      </w:r>
      <w:r w:rsidRPr="00363E2C">
        <w:rPr>
          <w:rFonts w:ascii="Times New Roman" w:eastAsia="Times New Roman" w:hAnsi="Times New Roman" w:cs="Times New Roman"/>
          <w:i/>
          <w:iCs/>
          <w:sz w:val="24"/>
          <w:szCs w:val="24"/>
          <w:rPrChange w:id="288" w:author="Nicholas Matzke" w:date="2025-12-03T15:47:00Z" w16du:dateUtc="2025-12-03T02:47:00Z">
            <w:rPr>
              <w:rFonts w:ascii="Times New Roman" w:eastAsia="Times New Roman" w:hAnsi="Times New Roman" w:cs="Times New Roman"/>
              <w:sz w:val="24"/>
              <w:szCs w:val="24"/>
            </w:rPr>
          </w:rPrChange>
        </w:rPr>
        <w:t>Dionaea</w:t>
      </w:r>
      <w:r>
        <w:rPr>
          <w:rFonts w:ascii="Times New Roman" w:eastAsia="Times New Roman" w:hAnsi="Times New Roman" w:cs="Times New Roman"/>
          <w:sz w:val="24"/>
          <w:szCs w:val="24"/>
        </w:rPr>
        <w:t>-like stage</w:t>
      </w:r>
      <w:ins w:id="289" w:author="Nicholas Matzke" w:date="2025-12-03T15:47:00Z" w16du:dateUtc="2025-12-03T02:47:00Z">
        <w:r w:rsidR="00363E2C">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to a fully aquatic snap trap. To explain the origin of the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trap, the proposed stages of the pitcher hypothesis are: (a) ancestral flypaper traps, (b) intermediate adhesive/pitcher-like traps, (c) a ground pitcher trap, (d) amphibious eel trap, and finally (e) a fully aquatic suction trap.</w:t>
      </w:r>
    </w:p>
    <w:p w14:paraId="214A8434" w14:textId="77777777" w:rsidR="00245D77" w:rsidRDefault="00245D77">
      <w:pPr>
        <w:spacing w:line="360" w:lineRule="auto"/>
        <w:ind w:firstLine="720"/>
        <w:rPr>
          <w:rFonts w:ascii="Times New Roman" w:eastAsia="Times New Roman" w:hAnsi="Times New Roman" w:cs="Times New Roman"/>
          <w:sz w:val="24"/>
          <w:szCs w:val="24"/>
        </w:rPr>
      </w:pP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245D77" w14:paraId="50ADE196" w14:textId="77777777">
        <w:tc>
          <w:tcPr>
            <w:tcW w:w="9029" w:type="dxa"/>
            <w:tcMar>
              <w:top w:w="100" w:type="dxa"/>
              <w:left w:w="100" w:type="dxa"/>
              <w:bottom w:w="100" w:type="dxa"/>
              <w:right w:w="100" w:type="dxa"/>
            </w:tcMar>
          </w:tcPr>
          <w:p w14:paraId="42BE731E" w14:textId="72C5BC49" w:rsidR="00245D77" w:rsidRDefault="00C7348D">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6D51F94" wp14:editId="24B75DAC">
                  <wp:extent cx="5606415" cy="2994025"/>
                  <wp:effectExtent l="0" t="0" r="0" b="3175"/>
                  <wp:docPr id="110538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83159" name="Picture 1105383159"/>
                          <pic:cNvPicPr/>
                        </pic:nvPicPr>
                        <pic:blipFill>
                          <a:blip r:embed="rId5" cstate="print">
                            <a:extLst>
                              <a:ext uri="{28A0092B-C50C-407E-A947-70E740481C1C}">
                                <a14:useLocalDpi xmlns:a14="http://schemas.microsoft.com/office/drawing/2010/main" val="0"/>
                              </a:ext>
                            </a:extLst>
                          </a:blip>
                          <a:stretch>
                            <a:fillRect/>
                          </a:stretch>
                        </pic:blipFill>
                        <pic:spPr>
                          <a:xfrm>
                            <a:off x="0" y="0"/>
                            <a:ext cx="5606415" cy="2994025"/>
                          </a:xfrm>
                          <a:prstGeom prst="rect">
                            <a:avLst/>
                          </a:prstGeom>
                        </pic:spPr>
                      </pic:pic>
                    </a:graphicData>
                  </a:graphic>
                </wp:inline>
              </w:drawing>
            </w:r>
          </w:p>
          <w:p w14:paraId="1F531088" w14:textId="33124443" w:rsidR="00245D77" w:rsidRDefault="00000000" w:rsidP="00AC4016">
            <w:pPr>
              <w:widowControl w:val="0"/>
              <w:spacing w:line="240" w:lineRule="auto"/>
              <w:rPr>
                <w:rFonts w:ascii="Times New Roman" w:eastAsia="Times New Roman" w:hAnsi="Times New Roman" w:cs="Times New Roman"/>
                <w:sz w:val="24"/>
                <w:szCs w:val="24"/>
              </w:rPr>
              <w:pPrChange w:id="290" w:author="Nicholas Matzke" w:date="2025-12-04T14:15:00Z" w16du:dateUtc="2025-12-04T01:15:00Z">
                <w:pPr>
                  <w:widowControl w:val="0"/>
                  <w:spacing w:line="240" w:lineRule="auto"/>
                  <w:jc w:val="both"/>
                </w:pPr>
              </w:pPrChange>
            </w:pPr>
            <w:commentRangeStart w:id="291"/>
            <w:r w:rsidRPr="00AC4016">
              <w:rPr>
                <w:rFonts w:ascii="Times New Roman" w:eastAsia="Times New Roman" w:hAnsi="Times New Roman" w:cs="Times New Roman"/>
                <w:b/>
                <w:bCs/>
                <w:sz w:val="24"/>
                <w:szCs w:val="24"/>
                <w:rPrChange w:id="292" w:author="Nicholas Matzke" w:date="2025-12-04T14:15:00Z" w16du:dateUtc="2025-12-04T01:15:00Z">
                  <w:rPr>
                    <w:rFonts w:ascii="Times New Roman" w:eastAsia="Times New Roman" w:hAnsi="Times New Roman" w:cs="Times New Roman"/>
                    <w:sz w:val="24"/>
                    <w:szCs w:val="24"/>
                  </w:rPr>
                </w:rPrChange>
              </w:rPr>
              <w:t>Figure 1.</w:t>
            </w:r>
            <w:r>
              <w:rPr>
                <w:rFonts w:ascii="Times New Roman" w:eastAsia="Times New Roman" w:hAnsi="Times New Roman" w:cs="Times New Roman"/>
                <w:sz w:val="24"/>
                <w:szCs w:val="24"/>
              </w:rPr>
              <w:t xml:space="preserve"> </w:t>
            </w:r>
            <w:commentRangeEnd w:id="291"/>
            <w:r w:rsidR="000C0B46">
              <w:rPr>
                <w:rStyle w:val="CommentReference"/>
                <w:rFonts w:ascii="Times New Roman" w:eastAsia="Times New Roman" w:hAnsi="Times New Roman" w:cs="Times New Roman"/>
                <w:sz w:val="24"/>
                <w:szCs w:val="24"/>
              </w:rPr>
              <w:commentReference w:id="291"/>
            </w:r>
            <w:r>
              <w:rPr>
                <w:rFonts w:ascii="Times New Roman" w:eastAsia="Times New Roman" w:hAnsi="Times New Roman" w:cs="Times New Roman"/>
                <w:sz w:val="24"/>
                <w:szCs w:val="24"/>
              </w:rPr>
              <w:t xml:space="preserve">The pitcher model for the origin of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's bladder traps</w:t>
            </w:r>
            <w:ins w:id="293" w:author="Nicholas Matzke" w:date="2025-12-04T14:13:00Z" w16du:dateUtc="2025-12-04T01:13:00Z">
              <w:r w:rsidR="004222F9">
                <w:rPr>
                  <w:rFonts w:ascii="Times New Roman" w:eastAsia="Times New Roman" w:hAnsi="Times New Roman" w:cs="Times New Roman"/>
                  <w:sz w:val="24"/>
                  <w:szCs w:val="24"/>
                </w:rPr>
                <w:t xml:space="preserve"> (grey arrow)</w:t>
              </w:r>
            </w:ins>
            <w:r>
              <w:rPr>
                <w:rFonts w:ascii="Times New Roman" w:eastAsia="Times New Roman" w:hAnsi="Times New Roman" w:cs="Times New Roman"/>
                <w:sz w:val="24"/>
                <w:szCs w:val="24"/>
              </w:rPr>
              <w:t xml:space="preserve"> is presented as a </w:t>
            </w:r>
            <w:del w:id="294" w:author="Nicholas Matzke" w:date="2025-12-04T14:13:00Z" w16du:dateUtc="2025-12-04T01:13:00Z">
              <w:r w:rsidDel="004222F9">
                <w:rPr>
                  <w:rFonts w:ascii="Times New Roman" w:eastAsia="Times New Roman" w:hAnsi="Times New Roman" w:cs="Times New Roman"/>
                  <w:sz w:val="24"/>
                  <w:szCs w:val="24"/>
                </w:rPr>
                <w:delText xml:space="preserve">transition between a </w:delText>
              </w:r>
            </w:del>
            <w:r>
              <w:rPr>
                <w:rFonts w:ascii="Times New Roman" w:eastAsia="Times New Roman" w:hAnsi="Times New Roman" w:cs="Times New Roman"/>
                <w:sz w:val="24"/>
                <w:szCs w:val="24"/>
              </w:rPr>
              <w:t>series of stages within the overall context of the convergent evolution of carnivorous plant trapping mechanisms</w:t>
            </w:r>
            <w:ins w:id="295" w:author="Nicholas Matzke" w:date="2025-12-04T14:13:00Z" w16du:dateUtc="2025-12-04T01:13:00Z">
              <w:r w:rsidR="004222F9">
                <w:rPr>
                  <w:rFonts w:ascii="Times New Roman" w:eastAsia="Times New Roman" w:hAnsi="Times New Roman" w:cs="Times New Roman"/>
                  <w:sz w:val="24"/>
                  <w:szCs w:val="24"/>
                </w:rPr>
                <w:t>, including Darwin’s hypothesi</w:t>
              </w:r>
            </w:ins>
            <w:ins w:id="296" w:author="Nicholas Matzke" w:date="2025-12-04T14:14:00Z" w16du:dateUtc="2025-12-04T01:14:00Z">
              <w:r w:rsidR="004222F9">
                <w:rPr>
                  <w:rFonts w:ascii="Times New Roman" w:eastAsia="Times New Roman" w:hAnsi="Times New Roman" w:cs="Times New Roman"/>
                  <w:sz w:val="24"/>
                  <w:szCs w:val="24"/>
                </w:rPr>
                <w:t>s for the origin of snap traps (red arrow)</w:t>
              </w:r>
            </w:ins>
            <w:r>
              <w:rPr>
                <w:rFonts w:ascii="Times New Roman" w:eastAsia="Times New Roman" w:hAnsi="Times New Roman" w:cs="Times New Roman"/>
                <w:sz w:val="24"/>
                <w:szCs w:val="24"/>
              </w:rPr>
              <w:t xml:space="preserve">. </w:t>
            </w:r>
            <w:del w:id="297" w:author="Nicholas Matzke" w:date="2025-12-04T14:14:00Z" w16du:dateUtc="2025-12-04T01:14:00Z">
              <w:r w:rsidDel="00AC4016">
                <w:rPr>
                  <w:rFonts w:ascii="Times New Roman" w:eastAsia="Times New Roman" w:hAnsi="Times New Roman" w:cs="Times New Roman"/>
                  <w:sz w:val="24"/>
                  <w:szCs w:val="24"/>
                </w:rPr>
                <w:delText xml:space="preserve">There are </w:delText>
              </w:r>
            </w:del>
            <w:r>
              <w:rPr>
                <w:rFonts w:ascii="Times New Roman" w:eastAsia="Times New Roman" w:hAnsi="Times New Roman" w:cs="Times New Roman"/>
                <w:sz w:val="24"/>
                <w:szCs w:val="24"/>
              </w:rPr>
              <w:t xml:space="preserve">11 </w:t>
            </w:r>
            <w:ins w:id="298" w:author="Nicholas Matzke" w:date="2025-12-04T14:14:00Z" w16du:dateUtc="2025-12-04T01:14:00Z">
              <w:r w:rsidR="00AC4016">
                <w:rPr>
                  <w:rFonts w:ascii="Times New Roman" w:eastAsia="Times New Roman" w:hAnsi="Times New Roman" w:cs="Times New Roman"/>
                  <w:sz w:val="24"/>
                  <w:szCs w:val="24"/>
                </w:rPr>
                <w:t xml:space="preserve">trap </w:t>
              </w:r>
            </w:ins>
            <w:r>
              <w:rPr>
                <w:rFonts w:ascii="Times New Roman" w:eastAsia="Times New Roman" w:hAnsi="Times New Roman" w:cs="Times New Roman"/>
                <w:sz w:val="24"/>
                <w:szCs w:val="24"/>
              </w:rPr>
              <w:t xml:space="preserve">states </w:t>
            </w:r>
            <w:del w:id="299" w:author="Nicholas Matzke" w:date="2025-12-04T14:14:00Z" w16du:dateUtc="2025-12-04T01:14:00Z">
              <w:r w:rsidDel="00AC4016">
                <w:rPr>
                  <w:rFonts w:ascii="Times New Roman" w:eastAsia="Times New Roman" w:hAnsi="Times New Roman" w:cs="Times New Roman"/>
                  <w:sz w:val="24"/>
                  <w:szCs w:val="24"/>
                </w:rPr>
                <w:delText xml:space="preserve">that </w:delText>
              </w:r>
            </w:del>
            <w:r>
              <w:rPr>
                <w:rFonts w:ascii="Times New Roman" w:eastAsia="Times New Roman" w:hAnsi="Times New Roman" w:cs="Times New Roman"/>
                <w:sz w:val="24"/>
                <w:szCs w:val="24"/>
              </w:rPr>
              <w:t xml:space="preserve">are represented by numbers and colour-coded to match the </w:t>
            </w:r>
            <w:del w:id="300" w:author="Nicholas Matzke" w:date="2025-12-04T14:14:00Z" w16du:dateUtc="2025-12-04T01:14:00Z">
              <w:r w:rsidDel="00AC4016">
                <w:rPr>
                  <w:rFonts w:ascii="Times New Roman" w:eastAsia="Times New Roman" w:hAnsi="Times New Roman" w:cs="Times New Roman"/>
                  <w:sz w:val="24"/>
                  <w:szCs w:val="24"/>
                </w:rPr>
                <w:delText xml:space="preserve">colour codes in </w:delText>
              </w:r>
            </w:del>
            <w:r>
              <w:rPr>
                <w:rFonts w:ascii="Times New Roman" w:eastAsia="Times New Roman" w:hAnsi="Times New Roman" w:cs="Times New Roman"/>
                <w:sz w:val="24"/>
                <w:szCs w:val="24"/>
              </w:rPr>
              <w:t xml:space="preserve">phylogeny/character mapping figures. </w:t>
            </w:r>
            <w:del w:id="301" w:author="Nicholas Matzke" w:date="2025-12-04T14:14:00Z" w16du:dateUtc="2025-12-04T01:14:00Z">
              <w:r w:rsidDel="00AC4016">
                <w:rPr>
                  <w:rFonts w:ascii="Times New Roman" w:eastAsia="Times New Roman" w:hAnsi="Times New Roman" w:cs="Times New Roman"/>
                  <w:sz w:val="24"/>
                  <w:szCs w:val="24"/>
                </w:rPr>
                <w:delText xml:space="preserve">Character </w:delText>
              </w:r>
            </w:del>
            <w:ins w:id="302" w:author="Nicholas Matzke" w:date="2025-12-04T14:14:00Z" w16du:dateUtc="2025-12-04T01:14:00Z">
              <w:r w:rsidR="00AC4016">
                <w:rPr>
                  <w:rFonts w:ascii="Times New Roman" w:eastAsia="Times New Roman" w:hAnsi="Times New Roman" w:cs="Times New Roman"/>
                  <w:sz w:val="24"/>
                  <w:szCs w:val="24"/>
                </w:rPr>
                <w:t>Trap character</w:t>
              </w:r>
              <w:r w:rsidR="00AC4016">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states are </w:t>
            </w:r>
            <w:del w:id="303" w:author="Nicholas Matzke" w:date="2025-12-04T14:14:00Z" w16du:dateUtc="2025-12-04T01:14:00Z">
              <w:r w:rsidDel="00AC4016">
                <w:rPr>
                  <w:rFonts w:ascii="Times New Roman" w:eastAsia="Times New Roman" w:hAnsi="Times New Roman" w:cs="Times New Roman"/>
                  <w:sz w:val="24"/>
                  <w:szCs w:val="24"/>
                </w:rPr>
                <w:delText xml:space="preserve">explained </w:delText>
              </w:r>
            </w:del>
            <w:r>
              <w:rPr>
                <w:rFonts w:ascii="Times New Roman" w:eastAsia="Times New Roman" w:hAnsi="Times New Roman" w:cs="Times New Roman"/>
                <w:sz w:val="24"/>
                <w:szCs w:val="24"/>
              </w:rPr>
              <w:t xml:space="preserve">as follows: (1) non-carnivorous, (2) aerial adhesive/ flypaper trap, (3) ground adhesive/ flypaper trap, (4) amphibious snap trap, (5) aquatic snap trap, (6) aerial adhesive/pitcher intermediate trap, (7) ground adhesive/pitcher intermediate trap, (8) aerial pitchers, (9) ground pitchers, (10) amphibious pitchers, and (11) aquatic pitchers. </w:t>
            </w:r>
          </w:p>
        </w:tc>
      </w:tr>
    </w:tbl>
    <w:p w14:paraId="39B40977" w14:textId="77777777" w:rsidR="00245D77" w:rsidRDefault="00245D77">
      <w:pPr>
        <w:spacing w:line="360" w:lineRule="auto"/>
        <w:rPr>
          <w:rFonts w:ascii="Times New Roman" w:eastAsia="Times New Roman" w:hAnsi="Times New Roman" w:cs="Times New Roman"/>
          <w:sz w:val="24"/>
          <w:szCs w:val="24"/>
        </w:rPr>
      </w:pPr>
    </w:p>
    <w:p w14:paraId="648D31A9" w14:textId="566EACF6" w:rsidR="000C0B46" w:rsidRDefault="00000000" w:rsidP="000C0B46">
      <w:pPr>
        <w:spacing w:line="360" w:lineRule="auto"/>
        <w:jc w:val="both"/>
        <w:rPr>
          <w:ins w:id="304" w:author="Nicholas Matzke" w:date="2025-12-03T15:51:00Z" w16du:dateUtc="2025-12-03T02:51: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del w:id="305" w:author="Nicholas Matzke" w:date="2025-12-03T15:49:00Z" w16du:dateUtc="2025-12-03T02:49:00Z">
        <w:r w:rsidDel="000C0B46">
          <w:rPr>
            <w:rFonts w:ascii="Times New Roman" w:eastAsia="Times New Roman" w:hAnsi="Times New Roman" w:cs="Times New Roman"/>
            <w:sz w:val="24"/>
            <w:szCs w:val="24"/>
          </w:rPr>
          <w:delText xml:space="preserve">evidence </w:delText>
        </w:r>
      </w:del>
      <w:ins w:id="306" w:author="Nicholas Matzke" w:date="2025-12-03T15:49:00Z" w16du:dateUtc="2025-12-03T02:49:00Z">
        <w:r w:rsidR="000C0B46">
          <w:rPr>
            <w:rFonts w:ascii="Times New Roman" w:eastAsia="Times New Roman" w:hAnsi="Times New Roman" w:cs="Times New Roman"/>
            <w:sz w:val="24"/>
            <w:szCs w:val="24"/>
          </w:rPr>
          <w:t xml:space="preserve">argument </w:t>
        </w:r>
      </w:ins>
      <w:r>
        <w:rPr>
          <w:rFonts w:ascii="Times New Roman" w:eastAsia="Times New Roman" w:hAnsi="Times New Roman" w:cs="Times New Roman"/>
          <w:sz w:val="24"/>
          <w:szCs w:val="24"/>
        </w:rPr>
        <w:t xml:space="preserve">for the plausibility of the transition from (a) to (c) is </w:t>
      </w:r>
      <w:del w:id="307" w:author="Nicholas Matzke" w:date="2025-12-03T15:49:00Z" w16du:dateUtc="2025-12-03T02:49:00Z">
        <w:r w:rsidDel="000C0B46">
          <w:rPr>
            <w:rFonts w:ascii="Times New Roman" w:eastAsia="Times New Roman" w:hAnsi="Times New Roman" w:cs="Times New Roman"/>
            <w:sz w:val="24"/>
            <w:szCs w:val="24"/>
          </w:rPr>
          <w:delText xml:space="preserve">argued </w:delText>
        </w:r>
      </w:del>
      <w:ins w:id="308" w:author="Nicholas Matzke" w:date="2025-12-03T15:49:00Z" w16du:dateUtc="2025-12-03T02:49:00Z">
        <w:r w:rsidR="000C0B46">
          <w:rPr>
            <w:rFonts w:ascii="Times New Roman" w:eastAsia="Times New Roman" w:hAnsi="Times New Roman" w:cs="Times New Roman"/>
            <w:sz w:val="24"/>
            <w:szCs w:val="24"/>
          </w:rPr>
          <w:t xml:space="preserve">given </w:t>
        </w:r>
      </w:ins>
      <w:r>
        <w:rPr>
          <w:rFonts w:ascii="Times New Roman" w:eastAsia="Times New Roman" w:hAnsi="Times New Roman" w:cs="Times New Roman"/>
          <w:sz w:val="24"/>
          <w:szCs w:val="24"/>
        </w:rPr>
        <w:t xml:space="preserve">above. The argument for (c) to (e) begins with the fact that the traps of </w:t>
      </w:r>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 xml:space="preserve"> resemble advanced eel traps. The </w:t>
      </w:r>
      <w:r>
        <w:rPr>
          <w:rFonts w:ascii="Times New Roman" w:eastAsia="Times New Roman" w:hAnsi="Times New Roman" w:cs="Times New Roman"/>
          <w:sz w:val="24"/>
          <w:szCs w:val="24"/>
        </w:rPr>
        <w:lastRenderedPageBreak/>
        <w:t xml:space="preserve">similarities between </w:t>
      </w:r>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 xml:space="preserve"> and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traps suggest a shared ancestry, with the common ancestor likely possessing a homologous </w:t>
      </w:r>
      <w:ins w:id="309" w:author="Nicholas Matzke" w:date="2025-12-03T15:50:00Z" w16du:dateUtc="2025-12-03T02:50:00Z">
        <w:r w:rsidR="000C0B46">
          <w:rPr>
            <w:rFonts w:ascii="Times New Roman" w:eastAsia="Times New Roman" w:hAnsi="Times New Roman" w:cs="Times New Roman"/>
            <w:sz w:val="24"/>
            <w:szCs w:val="24"/>
          </w:rPr>
          <w:t xml:space="preserve">epiascidiate </w:t>
        </w:r>
      </w:ins>
      <w:del w:id="310" w:author="Nicholas Matzke" w:date="2025-12-03T15:50:00Z" w16du:dateUtc="2025-12-03T02:50:00Z">
        <w:r w:rsidDel="000C0B46">
          <w:rPr>
            <w:rFonts w:ascii="Times New Roman" w:eastAsia="Times New Roman" w:hAnsi="Times New Roman" w:cs="Times New Roman"/>
            <w:sz w:val="24"/>
            <w:szCs w:val="24"/>
          </w:rPr>
          <w:delText xml:space="preserve">tubular </w:delText>
        </w:r>
      </w:del>
      <w:r>
        <w:rPr>
          <w:rFonts w:ascii="Times New Roman" w:eastAsia="Times New Roman" w:hAnsi="Times New Roman" w:cs="Times New Roman"/>
          <w:sz w:val="24"/>
          <w:szCs w:val="24"/>
        </w:rPr>
        <w:t xml:space="preserve">leaf trap (Płachno et al., 2020). </w:t>
      </w:r>
      <w:ins w:id="311" w:author="Nicholas Matzke" w:date="2025-12-03T15:51:00Z" w16du:dateUtc="2025-12-03T02:51:00Z">
        <w:r w:rsidR="000C0B46">
          <w:rPr>
            <w:rFonts w:ascii="Times New Roman" w:eastAsia="Times New Roman" w:hAnsi="Times New Roman" w:cs="Times New Roman"/>
            <w:sz w:val="24"/>
            <w:szCs w:val="24"/>
          </w:rPr>
          <w:t xml:space="preserve">The pitcher hypothesis proposes that this common ancestor was an amphibious eel trap, prostrate on the ground or shallowly buried in moss or soil, much like some living </w:t>
        </w:r>
        <w:r w:rsidR="000C0B46">
          <w:rPr>
            <w:rFonts w:ascii="Times New Roman" w:eastAsia="Times New Roman" w:hAnsi="Times New Roman" w:cs="Times New Roman"/>
            <w:i/>
            <w:sz w:val="24"/>
            <w:szCs w:val="24"/>
          </w:rPr>
          <w:t>Genlisea</w:t>
        </w:r>
        <w:r w:rsidR="000C0B46">
          <w:rPr>
            <w:rFonts w:ascii="Times New Roman" w:eastAsia="Times New Roman" w:hAnsi="Times New Roman" w:cs="Times New Roman"/>
            <w:sz w:val="24"/>
            <w:szCs w:val="24"/>
          </w:rPr>
          <w:t xml:space="preserve"> traps grow horizontally rather than vertically down into the substrate (Lloyd 1942). We suggest that this postulated ancestor </w:t>
        </w:r>
      </w:ins>
      <w:ins w:id="312" w:author="Nicholas Matzke" w:date="2025-12-03T15:53:00Z" w16du:dateUtc="2025-12-03T02:53:00Z">
        <w:r w:rsidR="000C0B46">
          <w:rPr>
            <w:rFonts w:ascii="Times New Roman" w:eastAsia="Times New Roman" w:hAnsi="Times New Roman" w:cs="Times New Roman"/>
            <w:sz w:val="24"/>
            <w:szCs w:val="24"/>
          </w:rPr>
          <w:t xml:space="preserve">was convergent in </w:t>
        </w:r>
      </w:ins>
      <w:ins w:id="313" w:author="Nicholas Matzke" w:date="2025-12-03T15:51:00Z" w16du:dateUtc="2025-12-03T02:51:00Z">
        <w:r w:rsidR="000C0B46">
          <w:rPr>
            <w:rFonts w:ascii="Times New Roman" w:eastAsia="Times New Roman" w:hAnsi="Times New Roman" w:cs="Times New Roman"/>
            <w:sz w:val="24"/>
            <w:szCs w:val="24"/>
          </w:rPr>
          <w:t xml:space="preserve">form and mechanism to the trap of </w:t>
        </w:r>
        <w:r w:rsidR="000C0B46">
          <w:rPr>
            <w:rFonts w:ascii="Times New Roman" w:eastAsia="Times New Roman" w:hAnsi="Times New Roman" w:cs="Times New Roman"/>
            <w:i/>
            <w:sz w:val="24"/>
            <w:szCs w:val="24"/>
          </w:rPr>
          <w:t>S. psittacina</w:t>
        </w:r>
      </w:ins>
      <w:ins w:id="314" w:author="Nicholas Matzke" w:date="2025-12-03T15:52:00Z" w16du:dateUtc="2025-12-03T02:52:00Z">
        <w:r w:rsidR="000C0B46">
          <w:rPr>
            <w:rFonts w:ascii="Times New Roman" w:eastAsia="Times New Roman" w:hAnsi="Times New Roman" w:cs="Times New Roman"/>
            <w:iCs/>
            <w:sz w:val="24"/>
            <w:szCs w:val="24"/>
          </w:rPr>
          <w:t>, where the pitcher sits horizontal to the substrate, has a restricted entrance and</w:t>
        </w:r>
      </w:ins>
      <w:ins w:id="315" w:author="Nicholas Matzke" w:date="2025-12-03T15:51:00Z" w16du:dateUtc="2025-12-03T02:51:00Z">
        <w:r w:rsidR="000C0B46">
          <w:rPr>
            <w:rFonts w:ascii="Times New Roman" w:eastAsia="Times New Roman" w:hAnsi="Times New Roman" w:cs="Times New Roman"/>
            <w:sz w:val="24"/>
            <w:szCs w:val="24"/>
          </w:rPr>
          <w:t xml:space="preserve"> eel trap </w:t>
        </w:r>
      </w:ins>
      <w:ins w:id="316" w:author="Nicholas Matzke" w:date="2025-12-03T15:52:00Z" w16du:dateUtc="2025-12-03T02:52:00Z">
        <w:r w:rsidR="000C0B46">
          <w:rPr>
            <w:rFonts w:ascii="Times New Roman" w:eastAsia="Times New Roman" w:hAnsi="Times New Roman" w:cs="Times New Roman"/>
            <w:sz w:val="24"/>
            <w:szCs w:val="24"/>
          </w:rPr>
          <w:t xml:space="preserve">mechanism, and can even trap prey while submerged </w:t>
        </w:r>
      </w:ins>
      <w:ins w:id="317" w:author="Nicholas Matzke" w:date="2025-12-03T15:53:00Z" w16du:dateUtc="2025-12-03T02:53:00Z">
        <w:r w:rsidR="000C0B46">
          <w:rPr>
            <w:rFonts w:ascii="Times New Roman" w:eastAsia="Times New Roman" w:hAnsi="Times New Roman" w:cs="Times New Roman"/>
            <w:sz w:val="24"/>
            <w:szCs w:val="24"/>
          </w:rPr>
          <w:t>(ref). S</w:t>
        </w:r>
      </w:ins>
      <w:ins w:id="318" w:author="Nicholas Matzke" w:date="2025-12-03T15:51:00Z" w16du:dateUtc="2025-12-03T02:51:00Z">
        <w:r w:rsidR="000C0B46">
          <w:rPr>
            <w:rFonts w:ascii="Times New Roman" w:eastAsia="Times New Roman" w:hAnsi="Times New Roman" w:cs="Times New Roman"/>
            <w:sz w:val="24"/>
            <w:szCs w:val="24"/>
          </w:rPr>
          <w:t xml:space="preserve">mall </w:t>
        </w:r>
        <w:r w:rsidR="000C0B46">
          <w:rPr>
            <w:rFonts w:ascii="Times New Roman" w:eastAsia="Times New Roman" w:hAnsi="Times New Roman" w:cs="Times New Roman"/>
            <w:i/>
            <w:sz w:val="24"/>
            <w:szCs w:val="24"/>
          </w:rPr>
          <w:t>S. psittacina</w:t>
        </w:r>
        <w:r w:rsidR="000C0B46">
          <w:rPr>
            <w:rFonts w:ascii="Times New Roman" w:eastAsia="Times New Roman" w:hAnsi="Times New Roman" w:cs="Times New Roman"/>
            <w:sz w:val="24"/>
            <w:szCs w:val="24"/>
          </w:rPr>
          <w:t xml:space="preserve"> traps even overlap large </w:t>
        </w:r>
        <w:r w:rsidR="000C0B46">
          <w:rPr>
            <w:rFonts w:ascii="Times New Roman" w:eastAsia="Times New Roman" w:hAnsi="Times New Roman" w:cs="Times New Roman"/>
            <w:i/>
            <w:sz w:val="24"/>
            <w:szCs w:val="24"/>
          </w:rPr>
          <w:t>Genlisea</w:t>
        </w:r>
        <w:r w:rsidR="000C0B46">
          <w:rPr>
            <w:rFonts w:ascii="Times New Roman" w:eastAsia="Times New Roman" w:hAnsi="Times New Roman" w:cs="Times New Roman"/>
            <w:sz w:val="24"/>
            <w:szCs w:val="24"/>
          </w:rPr>
          <w:t xml:space="preserve"> traps in size. From this common ancestor, the development of the advanced eel trap in </w:t>
        </w:r>
        <w:r w:rsidR="000C0B46">
          <w:rPr>
            <w:rFonts w:ascii="Times New Roman" w:eastAsia="Times New Roman" w:hAnsi="Times New Roman" w:cs="Times New Roman"/>
            <w:i/>
            <w:sz w:val="24"/>
            <w:szCs w:val="24"/>
          </w:rPr>
          <w:t>Genlisea</w:t>
        </w:r>
        <w:r w:rsidR="000C0B46">
          <w:rPr>
            <w:rFonts w:ascii="Times New Roman" w:eastAsia="Times New Roman" w:hAnsi="Times New Roman" w:cs="Times New Roman"/>
            <w:sz w:val="24"/>
            <w:szCs w:val="24"/>
          </w:rPr>
          <w:t xml:space="preserve"> could have resulted from specialisation, with the twisted arms of the trap possibly evolving from appendages resembling </w:t>
        </w:r>
        <w:r w:rsidR="000C0B46">
          <w:rPr>
            <w:rFonts w:ascii="Times New Roman" w:eastAsia="Times New Roman" w:hAnsi="Times New Roman" w:cs="Times New Roman"/>
            <w:i/>
            <w:sz w:val="24"/>
            <w:szCs w:val="24"/>
          </w:rPr>
          <w:t>Darlingtonia</w:t>
        </w:r>
        <w:r w:rsidR="000C0B46">
          <w:rPr>
            <w:rFonts w:ascii="Times New Roman" w:eastAsia="Times New Roman" w:hAnsi="Times New Roman" w:cs="Times New Roman"/>
            <w:sz w:val="24"/>
            <w:szCs w:val="24"/>
          </w:rPr>
          <w:t xml:space="preserve"> fishtails. Converting the ancestral eel trap into a </w:t>
        </w:r>
        <w:r w:rsidR="000C0B46">
          <w:rPr>
            <w:rFonts w:ascii="Times New Roman" w:eastAsia="Times New Roman" w:hAnsi="Times New Roman" w:cs="Times New Roman"/>
            <w:i/>
            <w:sz w:val="24"/>
            <w:szCs w:val="24"/>
          </w:rPr>
          <w:t>Utricularia</w:t>
        </w:r>
        <w:r w:rsidR="000C0B46">
          <w:rPr>
            <w:rFonts w:ascii="Times New Roman" w:eastAsia="Times New Roman" w:hAnsi="Times New Roman" w:cs="Times New Roman"/>
            <w:sz w:val="24"/>
            <w:szCs w:val="24"/>
          </w:rPr>
          <w:t xml:space="preserve"> suction trap begins with curling the edge of the entrance inwards to form a one-way valve that further impedes escape of live prey and the nutrients diffusing from decaying prey. The addition of suction is then a gradual improvement on eel-trap functionality, helping bring struggling prey into the "pitcher"/digestion chamber. As suction trap capability improves, the reliance on eel trap mechanisms, like hairs that guide prey towards the entrance, can reduce</w:t>
        </w:r>
      </w:ins>
      <w:ins w:id="319" w:author="Nicholas Matzke" w:date="2025-12-03T15:54:00Z" w16du:dateUtc="2025-12-03T02:54:00Z">
        <w:r w:rsidR="000C0B46">
          <w:rPr>
            <w:rFonts w:ascii="Times New Roman" w:eastAsia="Times New Roman" w:hAnsi="Times New Roman" w:cs="Times New Roman"/>
            <w:sz w:val="24"/>
            <w:szCs w:val="24"/>
          </w:rPr>
          <w:t xml:space="preserve"> (</w:t>
        </w:r>
      </w:ins>
      <w:ins w:id="320" w:author="Nicholas Matzke" w:date="2025-12-03T15:51:00Z" w16du:dateUtc="2025-12-03T02:51:00Z">
        <w:r w:rsidR="000C0B46">
          <w:rPr>
            <w:rFonts w:ascii="Times New Roman" w:eastAsia="Times New Roman" w:hAnsi="Times New Roman" w:cs="Times New Roman"/>
            <w:sz w:val="24"/>
            <w:szCs w:val="24"/>
          </w:rPr>
          <w:t xml:space="preserve">although some living </w:t>
        </w:r>
        <w:r w:rsidR="000C0B46">
          <w:rPr>
            <w:rFonts w:ascii="Times New Roman" w:eastAsia="Times New Roman" w:hAnsi="Times New Roman" w:cs="Times New Roman"/>
            <w:i/>
            <w:sz w:val="24"/>
            <w:szCs w:val="24"/>
          </w:rPr>
          <w:t>Utricularia</w:t>
        </w:r>
        <w:r w:rsidR="000C0B46">
          <w:rPr>
            <w:rFonts w:ascii="Times New Roman" w:eastAsia="Times New Roman" w:hAnsi="Times New Roman" w:cs="Times New Roman"/>
            <w:sz w:val="24"/>
            <w:szCs w:val="24"/>
          </w:rPr>
          <w:t xml:space="preserve"> still use hairs in an apparent eel-trap-like mechanism to guide prey to the trap door).</w:t>
        </w:r>
      </w:ins>
    </w:p>
    <w:p w14:paraId="4ADBE921" w14:textId="0E0F543E" w:rsidR="00245D77" w:rsidDel="002D4101" w:rsidRDefault="00245D77">
      <w:pPr>
        <w:spacing w:line="360" w:lineRule="auto"/>
        <w:jc w:val="both"/>
        <w:rPr>
          <w:del w:id="321" w:author="Nicholas Matzke" w:date="2025-12-03T15:54:00Z" w16du:dateUtc="2025-12-03T02:54:00Z"/>
          <w:rFonts w:ascii="Times New Roman" w:eastAsia="Times New Roman" w:hAnsi="Times New Roman" w:cs="Times New Roman"/>
          <w:sz w:val="24"/>
          <w:szCs w:val="24"/>
        </w:rPr>
      </w:pPr>
    </w:p>
    <w:p w14:paraId="718B7B17" w14:textId="77777777" w:rsidR="00245D77" w:rsidRDefault="00245D77">
      <w:pPr>
        <w:spacing w:line="360" w:lineRule="auto"/>
        <w:jc w:val="both"/>
        <w:rPr>
          <w:rFonts w:ascii="Times New Roman" w:eastAsia="Times New Roman" w:hAnsi="Times New Roman" w:cs="Times New Roman"/>
          <w:sz w:val="24"/>
          <w:szCs w:val="24"/>
        </w:rPr>
      </w:pPr>
    </w:p>
    <w:p w14:paraId="0EFE14F9" w14:textId="5D4C2EE1" w:rsidR="00245D77" w:rsidRDefault="002D4101">
      <w:pPr>
        <w:spacing w:line="360" w:lineRule="auto"/>
        <w:jc w:val="both"/>
        <w:rPr>
          <w:rFonts w:ascii="Times New Roman" w:eastAsia="Times New Roman" w:hAnsi="Times New Roman" w:cs="Times New Roman"/>
        </w:rPr>
      </w:pPr>
      <w:ins w:id="322" w:author="Nicholas Matzke" w:date="2025-12-03T15:54:00Z" w16du:dateUtc="2025-12-03T02:54:00Z">
        <w:r>
          <w:rPr>
            <w:rFonts w:ascii="Times New Roman" w:eastAsia="Times New Roman" w:hAnsi="Times New Roman" w:cs="Times New Roman"/>
            <w:sz w:val="24"/>
            <w:szCs w:val="24"/>
          </w:rPr>
          <w:t xml:space="preserve">Undoubtedly, this scenario does not address many morphological details, let alone molecular ones, but we suggest that determining the major functional stages by which a complex adaptation evolved is a crucial first step in solving an evolutionary puzzle. </w:t>
        </w:r>
      </w:ins>
      <w:r>
        <w:rPr>
          <w:rFonts w:ascii="Times New Roman" w:eastAsia="Times New Roman" w:hAnsi="Times New Roman" w:cs="Times New Roman"/>
          <w:sz w:val="24"/>
          <w:szCs w:val="24"/>
        </w:rPr>
        <w:t xml:space="preserve">The significant advantage of proposing a series of stages and the transitions between them is that this creates an explicit model of trap evolution that can be </w:t>
      </w:r>
      <w:del w:id="323" w:author="Nicholas Matzke" w:date="2025-12-03T15:55:00Z" w16du:dateUtc="2025-12-03T02:55:00Z">
        <w:r w:rsidDel="00CF11E7">
          <w:rPr>
            <w:rFonts w:ascii="Times New Roman" w:eastAsia="Times New Roman" w:hAnsi="Times New Roman" w:cs="Times New Roman"/>
            <w:sz w:val="24"/>
            <w:szCs w:val="24"/>
          </w:rPr>
          <w:delText xml:space="preserve">fit </w:delText>
        </w:r>
      </w:del>
      <w:ins w:id="324" w:author="Nicholas Matzke" w:date="2025-12-03T15:56:00Z" w16du:dateUtc="2025-12-03T02:56:00Z">
        <w:r w:rsidR="00CF11E7">
          <w:rPr>
            <w:rFonts w:ascii="Times New Roman" w:eastAsia="Times New Roman" w:hAnsi="Times New Roman" w:cs="Times New Roman"/>
            <w:sz w:val="24"/>
            <w:szCs w:val="24"/>
          </w:rPr>
          <w:t>represented as a transition matrix in a continuous-time Markov chain (CTMC) model, and fit</w:t>
        </w:r>
      </w:ins>
      <w:ins w:id="325" w:author="Nicholas Matzke" w:date="2025-12-03T15:55:00Z" w16du:dateUtc="2025-12-03T02:55:00Z">
        <w:r w:rsidR="00CF11E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to a dataset consisting of a phylogenetic tree containing the carnivorous plant clades and their non-carnivorous relatives and tip data encoding the trap type of each species. </w:t>
      </w:r>
      <w:del w:id="326" w:author="Nicholas Matzke" w:date="2025-12-03T15:56:00Z" w16du:dateUtc="2025-12-03T02:56:00Z">
        <w:r w:rsidDel="00E8266E">
          <w:rPr>
            <w:rFonts w:ascii="Times New Roman" w:eastAsia="Times New Roman" w:hAnsi="Times New Roman" w:cs="Times New Roman"/>
            <w:sz w:val="24"/>
            <w:szCs w:val="24"/>
          </w:rPr>
          <w:delText>In this study,</w:delText>
        </w:r>
      </w:del>
      <w:ins w:id="327" w:author="Nicholas Matzke" w:date="2025-12-03T15:56:00Z" w16du:dateUtc="2025-12-03T02:56:00Z">
        <w:r w:rsidR="00E8266E">
          <w:rPr>
            <w:rFonts w:ascii="Times New Roman" w:eastAsia="Times New Roman" w:hAnsi="Times New Roman" w:cs="Times New Roman"/>
            <w:sz w:val="24"/>
            <w:szCs w:val="24"/>
          </w:rPr>
          <w:t>Variant</w:t>
        </w:r>
      </w:ins>
      <w:r>
        <w:rPr>
          <w:rFonts w:ascii="Times New Roman" w:eastAsia="Times New Roman" w:hAnsi="Times New Roman" w:cs="Times New Roman"/>
          <w:sz w:val="24"/>
          <w:szCs w:val="24"/>
        </w:rPr>
        <w:t xml:space="preserve"> models allowing different transitions and different numbers of parameters </w:t>
      </w:r>
      <w:del w:id="328" w:author="Nicholas Matzke" w:date="2025-12-03T15:56:00Z" w16du:dateUtc="2025-12-03T02:56:00Z">
        <w:r w:rsidDel="00E8266E">
          <w:rPr>
            <w:rFonts w:ascii="Times New Roman" w:eastAsia="Times New Roman" w:hAnsi="Times New Roman" w:cs="Times New Roman"/>
            <w:sz w:val="24"/>
            <w:szCs w:val="24"/>
          </w:rPr>
          <w:delText xml:space="preserve">are </w:delText>
        </w:r>
      </w:del>
      <w:ins w:id="329" w:author="Nicholas Matzke" w:date="2025-12-03T15:56:00Z" w16du:dateUtc="2025-12-03T02:56:00Z">
        <w:r w:rsidR="00E8266E">
          <w:rPr>
            <w:rFonts w:ascii="Times New Roman" w:eastAsia="Times New Roman" w:hAnsi="Times New Roman" w:cs="Times New Roman"/>
            <w:sz w:val="24"/>
            <w:szCs w:val="24"/>
          </w:rPr>
          <w:t xml:space="preserve">can also be </w:t>
        </w:r>
      </w:ins>
      <w:r>
        <w:rPr>
          <w:rFonts w:ascii="Times New Roman" w:eastAsia="Times New Roman" w:hAnsi="Times New Roman" w:cs="Times New Roman"/>
          <w:sz w:val="24"/>
          <w:szCs w:val="24"/>
        </w:rPr>
        <w:t xml:space="preserve">implemented to statistically compare </w:t>
      </w:r>
      <w:ins w:id="330" w:author="Nicholas Matzke" w:date="2025-12-03T15:56:00Z" w16du:dateUtc="2025-12-03T02:56:00Z">
        <w:r w:rsidR="00E8266E">
          <w:rPr>
            <w:rFonts w:ascii="Times New Roman" w:eastAsia="Times New Roman" w:hAnsi="Times New Roman" w:cs="Times New Roman"/>
            <w:sz w:val="24"/>
            <w:szCs w:val="24"/>
          </w:rPr>
          <w:t xml:space="preserve">the </w:t>
        </w:r>
      </w:ins>
      <w:ins w:id="331" w:author="Nicholas Matzke" w:date="2025-12-03T15:57:00Z" w16du:dateUtc="2025-12-03T02:57:00Z">
        <w:r w:rsidR="00E8266E">
          <w:rPr>
            <w:rFonts w:ascii="Times New Roman" w:eastAsia="Times New Roman" w:hAnsi="Times New Roman" w:cs="Times New Roman"/>
            <w:sz w:val="24"/>
            <w:szCs w:val="24"/>
          </w:rPr>
          <w:t xml:space="preserve">fit of </w:t>
        </w:r>
      </w:ins>
      <w:r>
        <w:rPr>
          <w:rFonts w:ascii="Times New Roman" w:eastAsia="Times New Roman" w:hAnsi="Times New Roman" w:cs="Times New Roman"/>
          <w:sz w:val="24"/>
          <w:szCs w:val="24"/>
        </w:rPr>
        <w:t xml:space="preserve">different models for the evolution of carnivorous plant traps. </w:t>
      </w:r>
      <w:del w:id="332" w:author="Nicholas Matzke" w:date="2025-12-03T15:57:00Z" w16du:dateUtc="2025-12-03T02:57:00Z">
        <w:r w:rsidDel="00E97850">
          <w:rPr>
            <w:rFonts w:ascii="Times New Roman" w:eastAsia="Times New Roman" w:hAnsi="Times New Roman" w:cs="Times New Roman"/>
            <w:sz w:val="24"/>
            <w:szCs w:val="24"/>
          </w:rPr>
          <w:delText xml:space="preserve">The </w:delText>
        </w:r>
      </w:del>
      <w:ins w:id="333" w:author="Nicholas Matzke" w:date="2025-12-03T15:57:00Z" w16du:dateUtc="2025-12-03T02:57:00Z">
        <w:r w:rsidR="00E97850">
          <w:rPr>
            <w:rFonts w:ascii="Times New Roman" w:eastAsia="Times New Roman" w:hAnsi="Times New Roman" w:cs="Times New Roman"/>
            <w:sz w:val="24"/>
            <w:szCs w:val="24"/>
          </w:rPr>
          <w:t xml:space="preserve">Here, we compare </w:t>
        </w:r>
      </w:ins>
      <w:r>
        <w:rPr>
          <w:rFonts w:ascii="Times New Roman" w:eastAsia="Times New Roman" w:hAnsi="Times New Roman" w:cs="Times New Roman"/>
          <w:sz w:val="24"/>
          <w:szCs w:val="24"/>
        </w:rPr>
        <w:t>fit of the pitcher model is compared to other possible models, using the Akaike Information Criterion (AIC) to measure the relative statistical fit of models. The best-fit models are then used in stochastic character mapping to estimate ancestral trap types and the timing and number of transitions between trap types.</w:t>
      </w:r>
    </w:p>
    <w:p w14:paraId="4477526C" w14:textId="77777777" w:rsidR="00245D77" w:rsidRDefault="00000000">
      <w:pPr>
        <w:pStyle w:val="Heading1"/>
        <w:rPr>
          <w:rFonts w:ascii="Times New Roman" w:eastAsia="Times New Roman" w:hAnsi="Times New Roman" w:cs="Times New Roman"/>
        </w:rPr>
      </w:pPr>
      <w:bookmarkStart w:id="334" w:name="_cfaxbk561tii" w:colFirst="0" w:colLast="0"/>
      <w:bookmarkEnd w:id="334"/>
      <w:r>
        <w:rPr>
          <w:rFonts w:ascii="Times New Roman" w:eastAsia="Times New Roman" w:hAnsi="Times New Roman" w:cs="Times New Roman"/>
        </w:rPr>
        <w:lastRenderedPageBreak/>
        <w:t>Materials and Methods</w:t>
      </w:r>
    </w:p>
    <w:p w14:paraId="30A1DB64" w14:textId="77777777" w:rsidR="00245D77" w:rsidRDefault="00000000">
      <w:pPr>
        <w:pStyle w:val="Heading2"/>
        <w:spacing w:line="360" w:lineRule="auto"/>
        <w:rPr>
          <w:rFonts w:ascii="Times New Roman" w:eastAsia="Times New Roman" w:hAnsi="Times New Roman" w:cs="Times New Roman"/>
        </w:rPr>
      </w:pPr>
      <w:bookmarkStart w:id="335" w:name="_uiadrdsrzje4" w:colFirst="0" w:colLast="0"/>
      <w:bookmarkEnd w:id="335"/>
      <w:r>
        <w:rPr>
          <w:rFonts w:ascii="Times New Roman" w:eastAsia="Times New Roman" w:hAnsi="Times New Roman" w:cs="Times New Roman"/>
        </w:rPr>
        <w:t>Collecting and Digitising Trees</w:t>
      </w:r>
    </w:p>
    <w:p w14:paraId="51B363EE" w14:textId="77777777" w:rsidR="00BD0A38" w:rsidRDefault="00221364">
      <w:pPr>
        <w:spacing w:line="360" w:lineRule="auto"/>
        <w:jc w:val="both"/>
        <w:rPr>
          <w:ins w:id="336" w:author="Nicholas Matzke" w:date="2025-12-04T14:50:00Z" w16du:dateUtc="2025-12-04T01:50:00Z"/>
          <w:rFonts w:ascii="Times New Roman" w:eastAsia="Times New Roman" w:hAnsi="Times New Roman" w:cs="Times New Roman"/>
          <w:sz w:val="24"/>
          <w:szCs w:val="24"/>
        </w:rPr>
      </w:pPr>
      <w:ins w:id="337" w:author="Nicholas Matzke" w:date="2025-12-04T14:40:00Z" w16du:dateUtc="2025-12-04T01:40:00Z">
        <w:r>
          <w:rPr>
            <w:rFonts w:ascii="Times New Roman" w:eastAsia="Times New Roman" w:hAnsi="Times New Roman" w:cs="Times New Roman"/>
            <w:sz w:val="24"/>
            <w:szCs w:val="24"/>
          </w:rPr>
          <w:t xml:space="preserve">In order to statistically </w:t>
        </w:r>
      </w:ins>
      <w:ins w:id="338" w:author="Nicholas Matzke" w:date="2025-12-04T14:41:00Z" w16du:dateUtc="2025-12-04T01:41:00Z">
        <w:r>
          <w:rPr>
            <w:rFonts w:ascii="Times New Roman" w:eastAsia="Times New Roman" w:hAnsi="Times New Roman" w:cs="Times New Roman"/>
            <w:sz w:val="24"/>
            <w:szCs w:val="24"/>
          </w:rPr>
          <w:t>compare trap evolution models, a dated phylogeny covering all the trapping clades</w:t>
        </w:r>
      </w:ins>
      <w:ins w:id="339" w:author="Nicholas Matzke" w:date="2025-12-04T14:46:00Z" w16du:dateUtc="2025-12-04T01:46:00Z">
        <w:r>
          <w:rPr>
            <w:rFonts w:ascii="Times New Roman" w:eastAsia="Times New Roman" w:hAnsi="Times New Roman" w:cs="Times New Roman"/>
            <w:sz w:val="24"/>
            <w:szCs w:val="24"/>
          </w:rPr>
          <w:t xml:space="preserve"> in a single phylogeny</w:t>
        </w:r>
      </w:ins>
      <w:ins w:id="340" w:author="Nicholas Matzke" w:date="2025-12-04T14:41:00Z" w16du:dateUtc="2025-12-04T01:41:00Z">
        <w:r>
          <w:rPr>
            <w:rFonts w:ascii="Times New Roman" w:eastAsia="Times New Roman" w:hAnsi="Times New Roman" w:cs="Times New Roman"/>
            <w:sz w:val="24"/>
            <w:szCs w:val="24"/>
          </w:rPr>
          <w:t>, as well as noncarnivorous outgroups, was required. However,</w:t>
        </w:r>
      </w:ins>
      <w:ins w:id="341" w:author="Nicholas Matzke" w:date="2025-12-04T14:42:00Z" w16du:dateUtc="2025-12-04T01:42:00Z">
        <w:r>
          <w:rPr>
            <w:rFonts w:ascii="Times New Roman" w:eastAsia="Times New Roman" w:hAnsi="Times New Roman" w:cs="Times New Roman"/>
            <w:sz w:val="24"/>
            <w:szCs w:val="24"/>
          </w:rPr>
          <w:t xml:space="preserve"> </w:t>
        </w:r>
      </w:ins>
      <w:ins w:id="342" w:author="Nicholas Matzke" w:date="2025-12-04T14:48:00Z" w16du:dateUtc="2025-12-04T01:48:00Z">
        <w:r>
          <w:rPr>
            <w:rFonts w:ascii="Times New Roman" w:eastAsia="Times New Roman" w:hAnsi="Times New Roman" w:cs="Times New Roman"/>
            <w:sz w:val="24"/>
            <w:szCs w:val="24"/>
          </w:rPr>
          <w:t>carnivorous clades are scattered throughout the angiosperm phylogeny</w:t>
        </w:r>
        <w:r>
          <w:rPr>
            <w:rFonts w:ascii="Times New Roman" w:eastAsia="Times New Roman" w:hAnsi="Times New Roman" w:cs="Times New Roman"/>
            <w:sz w:val="24"/>
            <w:szCs w:val="24"/>
          </w:rPr>
          <w:t>. A</w:t>
        </w:r>
      </w:ins>
      <w:ins w:id="343" w:author="Nicholas Matzke" w:date="2025-12-04T14:43:00Z" w16du:dateUtc="2025-12-04T01:43:00Z">
        <w:r>
          <w:rPr>
            <w:rFonts w:ascii="Times New Roman" w:eastAsia="Times New Roman" w:hAnsi="Times New Roman" w:cs="Times New Roman"/>
            <w:sz w:val="24"/>
            <w:szCs w:val="24"/>
          </w:rPr>
          <w:t xml:space="preserve">s our goal is a preliminary test of hypotheses for the evolution of trapping strategies, using </w:t>
        </w:r>
      </w:ins>
      <w:ins w:id="344" w:author="Nicholas Matzke" w:date="2025-12-04T14:44:00Z" w16du:dateUtc="2025-12-04T01:44:00Z">
        <w:r>
          <w:rPr>
            <w:rFonts w:ascii="Times New Roman" w:eastAsia="Times New Roman" w:hAnsi="Times New Roman" w:cs="Times New Roman"/>
            <w:sz w:val="24"/>
            <w:szCs w:val="24"/>
          </w:rPr>
          <w:t xml:space="preserve">a model comparison approach entirely novel in carnivorous plant research, a </w:t>
        </w:r>
        <w:r w:rsidRPr="00221364">
          <w:rPr>
            <w:rFonts w:ascii="Times New Roman" w:eastAsia="Times New Roman" w:hAnsi="Times New Roman" w:cs="Times New Roman"/>
            <w:i/>
            <w:iCs/>
            <w:sz w:val="24"/>
            <w:szCs w:val="24"/>
            <w:rPrChange w:id="345" w:author="Nicholas Matzke" w:date="2025-12-04T14:44:00Z" w16du:dateUtc="2025-12-04T01:44:00Z">
              <w:rPr>
                <w:rFonts w:ascii="Times New Roman" w:eastAsia="Times New Roman" w:hAnsi="Times New Roman" w:cs="Times New Roman"/>
                <w:sz w:val="24"/>
                <w:szCs w:val="24"/>
              </w:rPr>
            </w:rPrChange>
          </w:rPr>
          <w:t>de novo</w:t>
        </w:r>
        <w:r>
          <w:rPr>
            <w:rFonts w:ascii="Times New Roman" w:eastAsia="Times New Roman" w:hAnsi="Times New Roman" w:cs="Times New Roman"/>
            <w:sz w:val="24"/>
            <w:szCs w:val="24"/>
          </w:rPr>
          <w:t xml:space="preserve"> dating study covering thousands of species was deemed</w:t>
        </w:r>
      </w:ins>
      <w:ins w:id="346" w:author="Nicholas Matzke" w:date="2025-12-04T14:45:00Z" w16du:dateUtc="2025-12-04T01:45:00Z">
        <w:r>
          <w:rPr>
            <w:rFonts w:ascii="Times New Roman" w:eastAsia="Times New Roman" w:hAnsi="Times New Roman" w:cs="Times New Roman"/>
            <w:sz w:val="24"/>
            <w:szCs w:val="24"/>
          </w:rPr>
          <w:t xml:space="preserve"> unnecessary. Instead we chose to assemble a supertree from previously published </w:t>
        </w:r>
      </w:ins>
      <w:ins w:id="347" w:author="Nicholas Matzke" w:date="2025-12-04T14:46:00Z" w16du:dateUtc="2025-12-04T01:46:00Z">
        <w:r>
          <w:rPr>
            <w:rFonts w:ascii="Times New Roman" w:eastAsia="Times New Roman" w:hAnsi="Times New Roman" w:cs="Times New Roman"/>
            <w:sz w:val="24"/>
            <w:szCs w:val="24"/>
          </w:rPr>
          <w:t xml:space="preserve">studies, in order to obtain </w:t>
        </w:r>
      </w:ins>
      <w:moveToRangeStart w:id="348" w:author="Nicholas Matzke" w:date="2025-12-04T14:40:00Z" w:name="move215751618"/>
      <w:moveTo w:id="349" w:author="Nicholas Matzke" w:date="2025-12-04T14:40:00Z" w16du:dateUtc="2025-12-04T01:40:00Z">
        <w:del w:id="350" w:author="Nicholas Matzke" w:date="2025-12-04T14:46:00Z" w16du:dateUtc="2025-12-04T01:46:00Z">
          <w:r w:rsidDel="00221364">
            <w:rPr>
              <w:rFonts w:ascii="Times New Roman" w:eastAsia="Times New Roman" w:hAnsi="Times New Roman" w:cs="Times New Roman"/>
              <w:sz w:val="24"/>
              <w:szCs w:val="24"/>
            </w:rPr>
            <w:delText xml:space="preserve">The above procedure produced </w:delText>
          </w:r>
        </w:del>
        <w:r>
          <w:rPr>
            <w:rFonts w:ascii="Times New Roman" w:eastAsia="Times New Roman" w:hAnsi="Times New Roman" w:cs="Times New Roman"/>
            <w:sz w:val="24"/>
            <w:szCs w:val="24"/>
          </w:rPr>
          <w:t xml:space="preserve">a reasonable tree reflecting </w:t>
        </w:r>
        <w:del w:id="351" w:author="Nicholas Matzke" w:date="2025-12-04T14:47:00Z" w16du:dateUtc="2025-12-04T01:47:00Z">
          <w:r w:rsidDel="00221364">
            <w:rPr>
              <w:rFonts w:ascii="Times New Roman" w:eastAsia="Times New Roman" w:hAnsi="Times New Roman" w:cs="Times New Roman"/>
              <w:sz w:val="24"/>
              <w:szCs w:val="24"/>
            </w:rPr>
            <w:delText xml:space="preserve">the dates </w:delText>
          </w:r>
        </w:del>
      </w:moveTo>
      <w:ins w:id="352" w:author="Nicholas Matzke" w:date="2025-12-04T14:47:00Z" w16du:dateUtc="2025-12-04T01:47:00Z">
        <w:r>
          <w:rPr>
            <w:rFonts w:ascii="Times New Roman" w:eastAsia="Times New Roman" w:hAnsi="Times New Roman" w:cs="Times New Roman"/>
            <w:sz w:val="24"/>
            <w:szCs w:val="24"/>
          </w:rPr>
          <w:t xml:space="preserve">divergence times </w:t>
        </w:r>
      </w:ins>
      <w:moveTo w:id="353" w:author="Nicholas Matzke" w:date="2025-12-04T14:40:00Z" w16du:dateUtc="2025-12-04T01:40:00Z">
        <w:r>
          <w:rPr>
            <w:rFonts w:ascii="Times New Roman" w:eastAsia="Times New Roman" w:hAnsi="Times New Roman" w:cs="Times New Roman"/>
            <w:sz w:val="24"/>
            <w:szCs w:val="24"/>
          </w:rPr>
          <w:t>from recent publications</w:t>
        </w:r>
        <w:del w:id="354" w:author="Nicholas Matzke" w:date="2025-12-04T14:49:00Z" w16du:dateUtc="2025-12-04T01:49:00Z">
          <w:r w:rsidDel="00221364">
            <w:rPr>
              <w:rFonts w:ascii="Times New Roman" w:eastAsia="Times New Roman" w:hAnsi="Times New Roman" w:cs="Times New Roman"/>
              <w:sz w:val="24"/>
              <w:szCs w:val="24"/>
            </w:rPr>
            <w:delText xml:space="preserve"> without the inefficiency of repeating many dating analyses from scratch</w:delText>
          </w:r>
        </w:del>
        <w:del w:id="355" w:author="Nicholas Matzke" w:date="2025-12-04T14:50:00Z" w16du:dateUtc="2025-12-04T01:50:00Z">
          <w:r w:rsidDel="00BD0A38">
            <w:rPr>
              <w:rFonts w:ascii="Times New Roman" w:eastAsia="Times New Roman" w:hAnsi="Times New Roman" w:cs="Times New Roman"/>
              <w:sz w:val="24"/>
              <w:szCs w:val="24"/>
            </w:rPr>
            <w:delText>. This analysis would still result in phylogenies with substantial dating uncertainty</w:delText>
          </w:r>
        </w:del>
        <w:r>
          <w:rPr>
            <w:rFonts w:ascii="Times New Roman" w:eastAsia="Times New Roman" w:hAnsi="Times New Roman" w:cs="Times New Roman"/>
            <w:sz w:val="24"/>
            <w:szCs w:val="24"/>
          </w:rPr>
          <w:t>.</w:t>
        </w:r>
        <w:del w:id="356" w:author="Nicholas Matzke" w:date="2025-12-04T14:50:00Z" w16du:dateUtc="2025-12-04T01:50:00Z">
          <w:r w:rsidDel="00BD0A38">
            <w:rPr>
              <w:rFonts w:ascii="Times New Roman" w:eastAsia="Times New Roman" w:hAnsi="Times New Roman" w:cs="Times New Roman"/>
              <w:sz w:val="24"/>
              <w:szCs w:val="24"/>
            </w:rPr>
            <w:delText xml:space="preserve"> </w:delText>
          </w:r>
        </w:del>
      </w:moveTo>
      <w:moveToRangeEnd w:id="348"/>
    </w:p>
    <w:p w14:paraId="0EC034DD" w14:textId="77777777" w:rsidR="00BD0A38" w:rsidRDefault="00BD0A38">
      <w:pPr>
        <w:spacing w:line="360" w:lineRule="auto"/>
        <w:jc w:val="both"/>
        <w:rPr>
          <w:ins w:id="357" w:author="Nicholas Matzke" w:date="2025-12-04T14:50:00Z" w16du:dateUtc="2025-12-04T01:50:00Z"/>
          <w:rFonts w:ascii="Times New Roman" w:eastAsia="Times New Roman" w:hAnsi="Times New Roman" w:cs="Times New Roman"/>
          <w:sz w:val="24"/>
          <w:szCs w:val="24"/>
        </w:rPr>
      </w:pPr>
    </w:p>
    <w:p w14:paraId="4C6A6338" w14:textId="145E81F8" w:rsidR="00245D77" w:rsidDel="00254200" w:rsidRDefault="00000000">
      <w:pPr>
        <w:spacing w:line="360" w:lineRule="auto"/>
        <w:jc w:val="both"/>
        <w:rPr>
          <w:del w:id="358" w:author="Nicholas Matzke" w:date="2025-12-04T14:54:00Z" w16du:dateUtc="2025-12-04T01:54:00Z"/>
          <w:rFonts w:ascii="Times New Roman" w:eastAsia="Times New Roman" w:hAnsi="Times New Roman" w:cs="Times New Roman"/>
          <w:sz w:val="24"/>
          <w:szCs w:val="24"/>
        </w:rPr>
      </w:pPr>
      <w:r>
        <w:rPr>
          <w:rFonts w:ascii="Times New Roman" w:eastAsia="Times New Roman" w:hAnsi="Times New Roman" w:cs="Times New Roman"/>
          <w:sz w:val="24"/>
          <w:szCs w:val="24"/>
        </w:rPr>
        <w:t>Phylogenetic trees covering each carnivorous plant genus were collected from publications (Ellison et al., 2012; Fleischmann et al., 2010; Jobson et al., 2017; Liu &amp; Smith, 2021; Murphy et al., 2020; Sen et al., 2020; Shimai et al., 2021). These covered the families Droseraceae, Lentibulaceae, Sarraceiaceae, and Nepenthaceae. Digitisation was accomplished using WebPlotDigitizer (https://automeris.io/WebPlotDigitizer/), and the digitised data for each tree was converted to Newick</w:t>
      </w:r>
      <w:ins w:id="359" w:author="Nicholas Matzke" w:date="2025-12-04T14:38:00Z" w16du:dateUtc="2025-12-04T01:38:00Z">
        <w:r w:rsidR="002A4F7D">
          <w:rPr>
            <w:rFonts w:ascii="Times New Roman" w:eastAsia="Times New Roman" w:hAnsi="Times New Roman" w:cs="Times New Roman"/>
            <w:sz w:val="24"/>
            <w:szCs w:val="24"/>
          </w:rPr>
          <w:t xml:space="preserve"> using “Tree</w:t>
        </w:r>
      </w:ins>
      <w:ins w:id="360" w:author="Nicholas Matzke" w:date="2025-12-04T14:39:00Z" w16du:dateUtc="2025-12-04T01:39:00Z">
        <w:r w:rsidR="002A4F7D">
          <w:rPr>
            <w:rFonts w:ascii="Times New Roman" w:eastAsia="Times New Roman" w:hAnsi="Times New Roman" w:cs="Times New Roman"/>
            <w:sz w:val="24"/>
            <w:szCs w:val="24"/>
          </w:rPr>
          <w:t>Rogue” R scripts (ref)</w:t>
        </w:r>
      </w:ins>
      <w:r>
        <w:rPr>
          <w:rFonts w:ascii="Times New Roman" w:eastAsia="Times New Roman" w:hAnsi="Times New Roman" w:cs="Times New Roman"/>
          <w:sz w:val="24"/>
          <w:szCs w:val="24"/>
        </w:rPr>
        <w:t>.</w:t>
      </w:r>
      <w:ins w:id="361" w:author="Nicholas Matzke" w:date="2025-12-04T14:54:00Z" w16du:dateUtc="2025-12-04T01:54:00Z">
        <w:r w:rsidR="00254200">
          <w:rPr>
            <w:rFonts w:ascii="Times New Roman" w:eastAsia="Times New Roman" w:hAnsi="Times New Roman" w:cs="Times New Roman"/>
            <w:sz w:val="24"/>
            <w:szCs w:val="24"/>
          </w:rPr>
          <w:t xml:space="preserve"> </w:t>
        </w:r>
      </w:ins>
    </w:p>
    <w:p w14:paraId="286D37A8" w14:textId="6D7C636E" w:rsidR="00245D77" w:rsidDel="00254200" w:rsidRDefault="00245D77">
      <w:pPr>
        <w:spacing w:line="360" w:lineRule="auto"/>
        <w:rPr>
          <w:del w:id="362" w:author="Nicholas Matzke" w:date="2025-12-04T14:54:00Z" w16du:dateUtc="2025-12-04T01:54:00Z"/>
          <w:rFonts w:ascii="Times New Roman" w:eastAsia="Times New Roman" w:hAnsi="Times New Roman" w:cs="Times New Roman"/>
          <w:sz w:val="24"/>
          <w:szCs w:val="24"/>
        </w:rPr>
      </w:pPr>
    </w:p>
    <w:p w14:paraId="1479E70B" w14:textId="77777777" w:rsidR="00254200" w:rsidRDefault="00000000">
      <w:pPr>
        <w:spacing w:line="360" w:lineRule="auto"/>
        <w:jc w:val="both"/>
        <w:rPr>
          <w:ins w:id="363" w:author="Nicholas Matzke" w:date="2025-12-04T14:54:00Z" w16du:dateUtc="2025-12-04T01:54: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digitised trees of carnivorous plant clades were grafted onto an angiosperm megaphylogeny from V.PhyloMaker, an R package designed to provide subtrees from a large precalculated phylogenies of vascular plants (Jin &amp; Qian, 2019). When </w:t>
      </w:r>
      <w:del w:id="364" w:author="Nicholas Matzke" w:date="2025-12-04T14:51:00Z" w16du:dateUtc="2025-12-04T01:51:00Z">
        <w:r w:rsidDel="00600702">
          <w:rPr>
            <w:rFonts w:ascii="Times New Roman" w:eastAsia="Times New Roman" w:hAnsi="Times New Roman" w:cs="Times New Roman"/>
            <w:sz w:val="24"/>
            <w:szCs w:val="24"/>
          </w:rPr>
          <w:delText xml:space="preserve">the </w:delText>
        </w:r>
      </w:del>
      <w:ins w:id="365" w:author="Nicholas Matzke" w:date="2025-12-04T14:51:00Z" w16du:dateUtc="2025-12-04T01:51:00Z">
        <w:r w:rsidR="00600702">
          <w:rPr>
            <w:rFonts w:ascii="Times New Roman" w:eastAsia="Times New Roman" w:hAnsi="Times New Roman" w:cs="Times New Roman"/>
            <w:sz w:val="24"/>
            <w:szCs w:val="24"/>
          </w:rPr>
          <w:t>a</w:t>
        </w:r>
        <w:r w:rsidR="00600702">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digitised tree was not dated but had molecular branch lengths, we used r8s (Sanderson, 2004) to produce an ultrametric, approximately time-scaled tree. The digitised </w:t>
      </w:r>
      <w:r>
        <w:rPr>
          <w:rFonts w:ascii="Times New Roman" w:eastAsia="Times New Roman" w:hAnsi="Times New Roman" w:cs="Times New Roman"/>
          <w:i/>
          <w:iCs/>
          <w:sz w:val="24"/>
          <w:szCs w:val="24"/>
        </w:rPr>
        <w:t xml:space="preserve">Pinguicula </w:t>
      </w:r>
      <w:r>
        <w:rPr>
          <w:rFonts w:ascii="Times New Roman" w:eastAsia="Times New Roman" w:hAnsi="Times New Roman" w:cs="Times New Roman"/>
          <w:sz w:val="24"/>
          <w:szCs w:val="24"/>
        </w:rPr>
        <w:t xml:space="preserve">tree </w:t>
      </w:r>
      <w:ins w:id="366" w:author="Nicholas Matzke" w:date="2025-12-04T14:53:00Z" w16du:dateUtc="2025-12-04T01:53:00Z">
        <w:r w:rsidR="00600702">
          <w:rPr>
            <w:rFonts w:ascii="Times New Roman" w:eastAsia="Times New Roman" w:hAnsi="Times New Roman" w:cs="Times New Roman"/>
            <w:sz w:val="24"/>
            <w:szCs w:val="24"/>
          </w:rPr>
          <w:t>(</w:t>
        </w:r>
        <w:r w:rsidR="00600702">
          <w:rPr>
            <w:rFonts w:ascii="Times New Roman" w:eastAsia="Times New Roman" w:hAnsi="Times New Roman" w:cs="Times New Roman"/>
            <w:sz w:val="24"/>
            <w:szCs w:val="24"/>
          </w:rPr>
          <w:t>Shimai et al. 2021</w:t>
        </w:r>
        <w:r w:rsidR="00600702">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was not dated and had no branch lengths; however, we used the r8s program to impose several time constraints from the dated </w:t>
      </w:r>
      <w:r>
        <w:rPr>
          <w:rFonts w:ascii="Times New Roman" w:eastAsia="Times New Roman" w:hAnsi="Times New Roman" w:cs="Times New Roman"/>
          <w:i/>
          <w:iCs/>
          <w:sz w:val="24"/>
          <w:szCs w:val="24"/>
        </w:rPr>
        <w:t xml:space="preserve">Pinguicula </w:t>
      </w:r>
      <w:r>
        <w:rPr>
          <w:rFonts w:ascii="Times New Roman" w:eastAsia="Times New Roman" w:hAnsi="Times New Roman" w:cs="Times New Roman"/>
          <w:sz w:val="24"/>
          <w:szCs w:val="24"/>
        </w:rPr>
        <w:t xml:space="preserve">subtree available in V.phyloMaker and combined it with the larger tree. </w:t>
      </w:r>
    </w:p>
    <w:p w14:paraId="22EEB0E8" w14:textId="214FAA50" w:rsidR="00254200" w:rsidRDefault="00254200">
      <w:pPr>
        <w:spacing w:line="360" w:lineRule="auto"/>
        <w:jc w:val="both"/>
        <w:rPr>
          <w:ins w:id="367" w:author="Nicholas Matzke" w:date="2025-12-04T14:54:00Z" w16du:dateUtc="2025-12-04T01:54:00Z"/>
          <w:rFonts w:ascii="Times New Roman" w:eastAsia="Times New Roman" w:hAnsi="Times New Roman" w:cs="Times New Roman"/>
          <w:sz w:val="24"/>
          <w:szCs w:val="24"/>
        </w:rPr>
      </w:pPr>
    </w:p>
    <w:p w14:paraId="00FCF97C" w14:textId="401C2B67" w:rsidR="00245D77" w:rsidRDefault="00254200">
      <w:pPr>
        <w:spacing w:line="360" w:lineRule="auto"/>
        <w:jc w:val="both"/>
        <w:rPr>
          <w:rFonts w:ascii="Times New Roman" w:eastAsia="Times New Roman" w:hAnsi="Times New Roman" w:cs="Times New Roman"/>
          <w:sz w:val="24"/>
          <w:szCs w:val="24"/>
        </w:rPr>
      </w:pPr>
      <w:ins w:id="368" w:author="Nicholas Matzke" w:date="2025-12-04T14:54:00Z" w16du:dateUtc="2025-12-04T01:54:00Z">
        <w:r>
          <w:rPr>
            <w:rFonts w:ascii="Times New Roman" w:eastAsia="Times New Roman" w:hAnsi="Times New Roman" w:cs="Times New Roman"/>
            <w:sz w:val="24"/>
            <w:szCs w:val="24"/>
          </w:rPr>
          <w:t xml:space="preserve">After assembling the </w:t>
        </w:r>
      </w:ins>
      <w:ins w:id="369" w:author="Nicholas Matzke" w:date="2025-12-04T14:57:00Z" w16du:dateUtc="2025-12-04T01:57:00Z">
        <w:r>
          <w:rPr>
            <w:rFonts w:ascii="Times New Roman" w:eastAsia="Times New Roman" w:hAnsi="Times New Roman" w:cs="Times New Roman"/>
            <w:sz w:val="24"/>
            <w:szCs w:val="24"/>
          </w:rPr>
          <w:t xml:space="preserve">overall </w:t>
        </w:r>
      </w:ins>
      <w:ins w:id="370" w:author="Nicholas Matzke" w:date="2025-12-04T14:54:00Z" w16du:dateUtc="2025-12-04T01:54:00Z">
        <w:r>
          <w:rPr>
            <w:rFonts w:ascii="Times New Roman" w:eastAsia="Times New Roman" w:hAnsi="Times New Roman" w:cs="Times New Roman"/>
            <w:sz w:val="24"/>
            <w:szCs w:val="24"/>
          </w:rPr>
          <w:t xml:space="preserve">supertree (74,533 species), </w:t>
        </w:r>
      </w:ins>
      <w:ins w:id="371" w:author="Nicholas Matzke" w:date="2025-12-04T14:57:00Z" w16du:dateUtc="2025-12-04T01:57:00Z">
        <w:r>
          <w:rPr>
            <w:rFonts w:ascii="Times New Roman" w:eastAsia="Times New Roman" w:hAnsi="Times New Roman" w:cs="Times New Roman"/>
            <w:sz w:val="24"/>
            <w:szCs w:val="24"/>
          </w:rPr>
          <w:t xml:space="preserve">we reduced it </w:t>
        </w:r>
      </w:ins>
      <w:ins w:id="372" w:author="Nicholas Matzke" w:date="2025-12-04T14:54:00Z" w16du:dateUtc="2025-12-04T01:54:00Z">
        <w:r>
          <w:rPr>
            <w:rFonts w:ascii="Times New Roman" w:eastAsia="Times New Roman" w:hAnsi="Times New Roman" w:cs="Times New Roman"/>
            <w:sz w:val="24"/>
            <w:szCs w:val="24"/>
          </w:rPr>
          <w:t>in</w:t>
        </w:r>
      </w:ins>
      <w:ins w:id="373" w:author="Nicholas Matzke" w:date="2025-12-04T14:55:00Z" w16du:dateUtc="2025-12-04T01:55:00Z">
        <w:r>
          <w:rPr>
            <w:rFonts w:ascii="Times New Roman" w:eastAsia="Times New Roman" w:hAnsi="Times New Roman" w:cs="Times New Roman"/>
            <w:sz w:val="24"/>
            <w:szCs w:val="24"/>
          </w:rPr>
          <w:t xml:space="preserve"> order to avoid wasting computational effort on the vast regions of the tree that are noncarnivorous</w:t>
        </w:r>
      </w:ins>
      <w:ins w:id="374" w:author="Nicholas Matzke" w:date="2025-12-04T14:58:00Z" w16du:dateUtc="2025-12-04T01:58:00Z">
        <w:r>
          <w:rPr>
            <w:rFonts w:ascii="Times New Roman" w:eastAsia="Times New Roman" w:hAnsi="Times New Roman" w:cs="Times New Roman"/>
            <w:sz w:val="24"/>
            <w:szCs w:val="24"/>
          </w:rPr>
          <w:t xml:space="preserve">. For each carnivorous clade, we kept </w:t>
        </w:r>
      </w:ins>
      <w:moveFromRangeStart w:id="375" w:author="Nicholas Matzke" w:date="2025-12-04T14:40:00Z" w:name="move215751618"/>
      <w:moveFrom w:id="376" w:author="Nicholas Matzke" w:date="2025-12-04T14:40:00Z" w16du:dateUtc="2025-12-04T01:40:00Z">
        <w:del w:id="377" w:author="Nicholas Matzke" w:date="2025-12-04T14:57:00Z" w16du:dateUtc="2025-12-04T01:57:00Z">
          <w:r w:rsidR="00000000" w:rsidDel="00254200">
            <w:rPr>
              <w:rFonts w:ascii="Times New Roman" w:eastAsia="Times New Roman" w:hAnsi="Times New Roman" w:cs="Times New Roman"/>
              <w:sz w:val="24"/>
              <w:szCs w:val="24"/>
            </w:rPr>
            <w:delText xml:space="preserve">The above procedure produced a reasonable tree reflecting the dates from recent publications without the inefficiency of repeating many dating analyses from scratch. This analysis would still result in phylogenies with substantial dating uncertainty. </w:delText>
          </w:r>
        </w:del>
      </w:moveFrom>
      <w:moveFromRangeEnd w:id="375"/>
      <w:del w:id="378" w:author="Nicholas Matzke" w:date="2025-12-04T14:54:00Z" w16du:dateUtc="2025-12-04T01:54:00Z">
        <w:r w:rsidR="00000000" w:rsidDel="00254200">
          <w:rPr>
            <w:rFonts w:ascii="Times New Roman" w:eastAsia="Times New Roman" w:hAnsi="Times New Roman" w:cs="Times New Roman"/>
            <w:sz w:val="24"/>
            <w:szCs w:val="24"/>
          </w:rPr>
          <w:delText>W</w:delText>
        </w:r>
      </w:del>
      <w:del w:id="379" w:author="Nicholas Matzke" w:date="2025-12-04T14:57:00Z" w16du:dateUtc="2025-12-04T01:57:00Z">
        <w:r w:rsidR="00000000" w:rsidDel="00254200">
          <w:rPr>
            <w:rFonts w:ascii="Times New Roman" w:eastAsia="Times New Roman" w:hAnsi="Times New Roman" w:cs="Times New Roman"/>
            <w:sz w:val="24"/>
            <w:szCs w:val="24"/>
          </w:rPr>
          <w:delText xml:space="preserve">e reduced </w:delText>
        </w:r>
      </w:del>
      <w:del w:id="380" w:author="Nicholas Matzke" w:date="2025-12-04T14:54:00Z" w16du:dateUtc="2025-12-04T01:54:00Z">
        <w:r w:rsidR="00000000" w:rsidDel="00254200">
          <w:rPr>
            <w:rFonts w:ascii="Times New Roman" w:eastAsia="Times New Roman" w:hAnsi="Times New Roman" w:cs="Times New Roman"/>
            <w:sz w:val="24"/>
            <w:szCs w:val="24"/>
          </w:rPr>
          <w:delText xml:space="preserve">the whole tree </w:delText>
        </w:r>
      </w:del>
      <w:del w:id="381" w:author="Nicholas Matzke" w:date="2025-12-04T14:57:00Z" w16du:dateUtc="2025-12-04T01:57:00Z">
        <w:r w:rsidR="00000000" w:rsidDel="00254200">
          <w:rPr>
            <w:rFonts w:ascii="Times New Roman" w:eastAsia="Times New Roman" w:hAnsi="Times New Roman" w:cs="Times New Roman"/>
            <w:sz w:val="24"/>
            <w:szCs w:val="24"/>
          </w:rPr>
          <w:delText xml:space="preserve">to keep </w:delText>
        </w:r>
      </w:del>
      <w:r w:rsidR="00000000">
        <w:rPr>
          <w:rFonts w:ascii="Times New Roman" w:eastAsia="Times New Roman" w:hAnsi="Times New Roman" w:cs="Times New Roman"/>
          <w:sz w:val="24"/>
          <w:szCs w:val="24"/>
        </w:rPr>
        <w:t xml:space="preserve">only </w:t>
      </w:r>
      <w:del w:id="382" w:author="Nicholas Matzke" w:date="2025-12-04T14:58:00Z" w16du:dateUtc="2025-12-04T01:58:00Z">
        <w:r w:rsidR="00000000" w:rsidDel="00254200">
          <w:rPr>
            <w:rFonts w:ascii="Times New Roman" w:eastAsia="Times New Roman" w:hAnsi="Times New Roman" w:cs="Times New Roman"/>
            <w:sz w:val="24"/>
            <w:szCs w:val="24"/>
          </w:rPr>
          <w:delText xml:space="preserve">the </w:delText>
        </w:r>
      </w:del>
      <w:r w:rsidR="00000000">
        <w:rPr>
          <w:rFonts w:ascii="Times New Roman" w:eastAsia="Times New Roman" w:hAnsi="Times New Roman" w:cs="Times New Roman"/>
          <w:sz w:val="24"/>
          <w:szCs w:val="24"/>
        </w:rPr>
        <w:t>three successive non-carnivorous sister groups for each carnivorous clade</w:t>
      </w:r>
      <w:del w:id="383" w:author="Nicholas Matzke" w:date="2025-12-04T14:58:00Z" w16du:dateUtc="2025-12-04T01:58:00Z">
        <w:r w:rsidR="00000000" w:rsidDel="00254200">
          <w:rPr>
            <w:rFonts w:ascii="Times New Roman" w:eastAsia="Times New Roman" w:hAnsi="Times New Roman" w:cs="Times New Roman"/>
            <w:sz w:val="24"/>
            <w:szCs w:val="24"/>
          </w:rPr>
          <w:delText xml:space="preserve">. </w:delText>
        </w:r>
      </w:del>
      <w:ins w:id="384" w:author="Nicholas Matzke" w:date="2025-12-04T14:58:00Z" w16du:dateUtc="2025-12-04T01:58:00Z">
        <w:r>
          <w:rPr>
            <w:rFonts w:ascii="Times New Roman" w:eastAsia="Times New Roman" w:hAnsi="Times New Roman" w:cs="Times New Roman"/>
            <w:sz w:val="24"/>
            <w:szCs w:val="24"/>
          </w:rPr>
          <w:t>, and only</w:t>
        </w:r>
        <w:r>
          <w:rPr>
            <w:rFonts w:ascii="Times New Roman" w:eastAsia="Times New Roman" w:hAnsi="Times New Roman" w:cs="Times New Roman"/>
            <w:sz w:val="24"/>
            <w:szCs w:val="24"/>
          </w:rPr>
          <w:t xml:space="preserve"> </w:t>
        </w:r>
      </w:ins>
      <w:del w:id="385" w:author="Nicholas Matzke" w:date="2025-12-04T14:58:00Z" w16du:dateUtc="2025-12-04T01:58:00Z">
        <w:r w:rsidR="00000000" w:rsidDel="00254200">
          <w:rPr>
            <w:rFonts w:ascii="Times New Roman" w:eastAsia="Times New Roman" w:hAnsi="Times New Roman" w:cs="Times New Roman"/>
            <w:sz w:val="24"/>
            <w:szCs w:val="24"/>
          </w:rPr>
          <w:delText xml:space="preserve">We then kept only </w:delText>
        </w:r>
      </w:del>
      <w:r w:rsidR="00000000">
        <w:rPr>
          <w:rFonts w:ascii="Times New Roman" w:eastAsia="Times New Roman" w:hAnsi="Times New Roman" w:cs="Times New Roman"/>
          <w:sz w:val="24"/>
          <w:szCs w:val="24"/>
        </w:rPr>
        <w:t>one species per genus for other non-carnivorous clades. This reduced the tree from 74,533 species to around 1879</w:t>
      </w:r>
      <w:ins w:id="386" w:author="Nicholas Matzke" w:date="2025-12-04T14:57:00Z" w16du:dateUtc="2025-12-04T01:57:00Z">
        <w:r>
          <w:rPr>
            <w:rFonts w:ascii="Times New Roman" w:eastAsia="Times New Roman" w:hAnsi="Times New Roman" w:cs="Times New Roman"/>
            <w:sz w:val="24"/>
            <w:szCs w:val="24"/>
          </w:rPr>
          <w:t xml:space="preserve"> species</w:t>
        </w:r>
      </w:ins>
      <w:r w:rsidR="00000000">
        <w:rPr>
          <w:rFonts w:ascii="Times New Roman" w:eastAsia="Times New Roman" w:hAnsi="Times New Roman" w:cs="Times New Roman"/>
          <w:sz w:val="24"/>
          <w:szCs w:val="24"/>
        </w:rPr>
        <w:t xml:space="preserve">, 432 of which are carnivorous. </w:t>
      </w:r>
      <w:ins w:id="387" w:author="Nicholas Matzke" w:date="2025-12-04T14:58:00Z" w16du:dateUtc="2025-12-04T01:58:00Z">
        <w:r w:rsidR="00235A48">
          <w:rPr>
            <w:rFonts w:ascii="Times New Roman" w:eastAsia="Times New Roman" w:hAnsi="Times New Roman" w:cs="Times New Roman"/>
            <w:sz w:val="24"/>
            <w:szCs w:val="24"/>
          </w:rPr>
          <w:t xml:space="preserve">This included </w:t>
        </w:r>
      </w:ins>
      <w:ins w:id="388" w:author="Nicholas Matzke" w:date="2025-12-04T14:59:00Z" w16du:dateUtc="2025-12-04T01:59:00Z">
        <w:r w:rsidR="00235A48">
          <w:rPr>
            <w:rFonts w:ascii="Times New Roman" w:eastAsia="Times New Roman" w:hAnsi="Times New Roman" w:cs="Times New Roman"/>
            <w:sz w:val="24"/>
            <w:szCs w:val="24"/>
          </w:rPr>
          <w:t>enough noncarnivorous branchlength to record that each carnivorous clade</w:t>
        </w:r>
      </w:ins>
      <w:ins w:id="389" w:author="Nicholas Matzke" w:date="2025-12-04T15:00:00Z" w16du:dateUtc="2025-12-04T02:00:00Z">
        <w:r w:rsidR="00235A48">
          <w:rPr>
            <w:rFonts w:ascii="Times New Roman" w:eastAsia="Times New Roman" w:hAnsi="Times New Roman" w:cs="Times New Roman"/>
            <w:sz w:val="24"/>
            <w:szCs w:val="24"/>
          </w:rPr>
          <w:t xml:space="preserve"> </w:t>
        </w:r>
      </w:ins>
      <w:del w:id="390" w:author="Nicholas Matzke" w:date="2025-12-04T15:00:00Z" w16du:dateUtc="2025-12-04T02:00:00Z">
        <w:r w:rsidR="00000000" w:rsidDel="00235A48">
          <w:rPr>
            <w:rFonts w:ascii="Times New Roman" w:eastAsia="Times New Roman" w:hAnsi="Times New Roman" w:cs="Times New Roman"/>
            <w:sz w:val="24"/>
            <w:szCs w:val="24"/>
          </w:rPr>
          <w:tab/>
        </w:r>
      </w:del>
      <w:ins w:id="391" w:author="Nicholas Matzke" w:date="2025-12-04T14:59:00Z" w16du:dateUtc="2025-12-04T01:59:00Z">
        <w:r w:rsidR="00235A48">
          <w:rPr>
            <w:rFonts w:ascii="Times New Roman" w:eastAsia="Times New Roman" w:hAnsi="Times New Roman" w:cs="Times New Roman"/>
            <w:sz w:val="24"/>
            <w:szCs w:val="24"/>
          </w:rPr>
          <w:t>evolved independently from noncarnivorous ancestors.</w:t>
        </w:r>
      </w:ins>
      <w:del w:id="392" w:author="Nicholas Matzke" w:date="2025-12-04T15:00:00Z" w16du:dateUtc="2025-12-04T02:00:00Z">
        <w:r w:rsidR="00000000" w:rsidDel="007A056C">
          <w:rPr>
            <w:rFonts w:ascii="Times New Roman" w:eastAsia="Times New Roman" w:hAnsi="Times New Roman" w:cs="Times New Roman"/>
            <w:sz w:val="24"/>
            <w:szCs w:val="24"/>
          </w:rPr>
          <w:tab/>
        </w:r>
      </w:del>
    </w:p>
    <w:p w14:paraId="03FBA82C" w14:textId="77777777" w:rsidR="00245D77" w:rsidRDefault="00000000">
      <w:pPr>
        <w:pStyle w:val="Heading2"/>
        <w:spacing w:line="360" w:lineRule="auto"/>
      </w:pPr>
      <w:bookmarkStart w:id="393" w:name="_noaa2ivlpjah" w:colFirst="0" w:colLast="0"/>
      <w:bookmarkEnd w:id="393"/>
      <w:r>
        <w:rPr>
          <w:rFonts w:ascii="Times New Roman" w:eastAsia="Times New Roman" w:hAnsi="Times New Roman" w:cs="Times New Roman"/>
        </w:rPr>
        <w:lastRenderedPageBreak/>
        <w:t>Classification</w:t>
      </w:r>
      <w:del w:id="394" w:author="Nicholas Matzke" w:date="2025-12-04T15:00:00Z" w16du:dateUtc="2025-12-04T02:00:00Z">
        <w:r w:rsidDel="007A056C">
          <w:rPr>
            <w:rFonts w:ascii="Times New Roman" w:eastAsia="Times New Roman" w:hAnsi="Times New Roman" w:cs="Times New Roman"/>
          </w:rPr>
          <w:delText>s</w:delText>
        </w:r>
      </w:del>
      <w:r>
        <w:rPr>
          <w:rFonts w:ascii="Times New Roman" w:eastAsia="Times New Roman" w:hAnsi="Times New Roman" w:cs="Times New Roman"/>
        </w:rPr>
        <w:t xml:space="preserve"> of Carnivorous Plant Trap Types</w:t>
      </w:r>
    </w:p>
    <w:p w14:paraId="686F5435" w14:textId="39946F0D"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sampled carnivorous species</w:t>
      </w:r>
      <w:ins w:id="395" w:author="Nicholas Matzke" w:date="2025-12-04T14:19:00Z" w16du:dateUtc="2025-12-04T01:19:00Z">
        <w:r w:rsidR="00C8204B">
          <w:rPr>
            <w:rFonts w:ascii="Times New Roman" w:eastAsia="Times New Roman" w:hAnsi="Times New Roman" w:cs="Times New Roman"/>
            <w:sz w:val="24"/>
            <w:szCs w:val="24"/>
          </w:rPr>
          <w:t xml:space="preserve"> we coded</w:t>
        </w:r>
      </w:ins>
      <w:r>
        <w:rPr>
          <w:rFonts w:ascii="Times New Roman" w:eastAsia="Times New Roman" w:hAnsi="Times New Roman" w:cs="Times New Roman"/>
          <w:sz w:val="24"/>
          <w:szCs w:val="24"/>
        </w:rPr>
        <w:t xml:space="preserve">, trap type, subtype, trapping zone, maximum trap size, and trap shape </w:t>
      </w:r>
      <w:del w:id="396" w:author="Nicholas Matzke" w:date="2025-12-04T14:20:00Z" w16du:dateUtc="2025-12-04T01:20:00Z">
        <w:r w:rsidDel="00C8204B">
          <w:rPr>
            <w:rFonts w:ascii="Times New Roman" w:eastAsia="Times New Roman" w:hAnsi="Times New Roman" w:cs="Times New Roman"/>
            <w:sz w:val="24"/>
            <w:szCs w:val="24"/>
          </w:rPr>
          <w:delText xml:space="preserve">were coded </w:delText>
        </w:r>
      </w:del>
      <w:r>
        <w:rPr>
          <w:rFonts w:ascii="Times New Roman" w:eastAsia="Times New Roman" w:hAnsi="Times New Roman" w:cs="Times New Roman"/>
          <w:sz w:val="24"/>
          <w:szCs w:val="24"/>
        </w:rPr>
        <w:t xml:space="preserve">for every species based on data acquired from publications (see Supp. Mat.). Trap type refers to sticky leaf, snap, adhesive/pitcher intermediate, pitcher, or suction trap. In contrast, the sub-trap refers to the more detailed category, which helps to identify character states. For example, all </w:t>
      </w:r>
      <w:r>
        <w:rPr>
          <w:rFonts w:ascii="Times New Roman" w:eastAsia="Times New Roman" w:hAnsi="Times New Roman" w:cs="Times New Roman"/>
          <w:i/>
          <w:iCs/>
          <w:sz w:val="24"/>
          <w:szCs w:val="24"/>
        </w:rPr>
        <w:t xml:space="preserve">Nepenthes </w:t>
      </w:r>
      <w:r>
        <w:rPr>
          <w:rFonts w:ascii="Times New Roman" w:eastAsia="Times New Roman" w:hAnsi="Times New Roman" w:cs="Times New Roman"/>
          <w:sz w:val="24"/>
          <w:szCs w:val="24"/>
        </w:rPr>
        <w:t xml:space="preserve">are pitcher plants; however, some </w:t>
      </w:r>
      <w:r>
        <w:rPr>
          <w:rFonts w:ascii="Times New Roman" w:eastAsia="Times New Roman" w:hAnsi="Times New Roman" w:cs="Times New Roman"/>
          <w:i/>
          <w:iCs/>
          <w:sz w:val="24"/>
          <w:szCs w:val="24"/>
        </w:rPr>
        <w:t xml:space="preserve">Nepenthes, </w:t>
      </w:r>
      <w:r>
        <w:rPr>
          <w:rFonts w:ascii="Times New Roman" w:eastAsia="Times New Roman" w:hAnsi="Times New Roman" w:cs="Times New Roman"/>
          <w:sz w:val="24"/>
          <w:szCs w:val="24"/>
        </w:rPr>
        <w:t xml:space="preserve">like </w:t>
      </w:r>
      <w:r>
        <w:rPr>
          <w:rFonts w:ascii="Times New Roman" w:eastAsia="Times New Roman" w:hAnsi="Times New Roman" w:cs="Times New Roman"/>
          <w:i/>
          <w:iCs/>
          <w:sz w:val="24"/>
          <w:szCs w:val="24"/>
        </w:rPr>
        <w:t xml:space="preserve">Nepenthes inermis, </w:t>
      </w:r>
      <w:r>
        <w:rPr>
          <w:rFonts w:ascii="Times New Roman" w:eastAsia="Times New Roman" w:hAnsi="Times New Roman" w:cs="Times New Roman"/>
          <w:sz w:val="24"/>
          <w:szCs w:val="24"/>
        </w:rPr>
        <w:t xml:space="preserve">have a sticky inner wall, which suggests an adhesive/pitcher intermediate trap that possesses </w:t>
      </w:r>
      <w:ins w:id="397" w:author="Nicholas Matzke" w:date="2025-12-04T14:20:00Z" w16du:dateUtc="2025-12-04T01:20:00Z">
        <w:r w:rsidR="00C8204B">
          <w:rPr>
            <w:rFonts w:ascii="Times New Roman" w:eastAsia="Times New Roman" w:hAnsi="Times New Roman" w:cs="Times New Roman"/>
            <w:sz w:val="24"/>
            <w:szCs w:val="24"/>
          </w:rPr>
          <w:t xml:space="preserve">features of </w:t>
        </w:r>
      </w:ins>
      <w:r>
        <w:rPr>
          <w:rFonts w:ascii="Times New Roman" w:eastAsia="Times New Roman" w:hAnsi="Times New Roman" w:cs="Times New Roman"/>
          <w:sz w:val="24"/>
          <w:szCs w:val="24"/>
        </w:rPr>
        <w:t xml:space="preserve">both adhesive and pitcher traps. The trapping zone refers to </w:t>
      </w:r>
      <w:del w:id="398" w:author="Nicholas Matzke" w:date="2025-12-04T14:20:00Z" w16du:dateUtc="2025-12-04T01:20:00Z">
        <w:r w:rsidDel="00C8204B">
          <w:rPr>
            <w:rFonts w:ascii="Times New Roman" w:eastAsia="Times New Roman" w:hAnsi="Times New Roman" w:cs="Times New Roman"/>
            <w:sz w:val="24"/>
            <w:szCs w:val="24"/>
          </w:rPr>
          <w:delText xml:space="preserve">the essential characteristics to determine </w:delText>
        </w:r>
      </w:del>
      <w:r>
        <w:rPr>
          <w:rFonts w:ascii="Times New Roman" w:eastAsia="Times New Roman" w:hAnsi="Times New Roman" w:cs="Times New Roman"/>
          <w:sz w:val="24"/>
          <w:szCs w:val="24"/>
        </w:rPr>
        <w:t xml:space="preserve">whether traps are specialised for </w:t>
      </w:r>
      <w:ins w:id="399" w:author="Nicholas Matzke" w:date="2025-12-04T14:20:00Z" w16du:dateUtc="2025-12-04T01:20:00Z">
        <w:r w:rsidR="00C8204B">
          <w:rPr>
            <w:rFonts w:ascii="Times New Roman" w:eastAsia="Times New Roman" w:hAnsi="Times New Roman" w:cs="Times New Roman"/>
            <w:sz w:val="24"/>
            <w:szCs w:val="24"/>
          </w:rPr>
          <w:t xml:space="preserve">trapping in </w:t>
        </w:r>
      </w:ins>
      <w:r>
        <w:rPr>
          <w:rFonts w:ascii="Times New Roman" w:eastAsia="Times New Roman" w:hAnsi="Times New Roman" w:cs="Times New Roman"/>
          <w:sz w:val="24"/>
          <w:szCs w:val="24"/>
        </w:rPr>
        <w:t>aerial, ground, amphibious or aquatic</w:t>
      </w:r>
      <w:ins w:id="400" w:author="Nicholas Matzke" w:date="2025-12-04T14:21:00Z" w16du:dateUtc="2025-12-04T01:21:00Z">
        <w:r w:rsidR="00C8204B">
          <w:rPr>
            <w:rFonts w:ascii="Times New Roman" w:eastAsia="Times New Roman" w:hAnsi="Times New Roman" w:cs="Times New Roman"/>
            <w:sz w:val="24"/>
            <w:szCs w:val="24"/>
          </w:rPr>
          <w:t xml:space="preserve"> habitats</w:t>
        </w:r>
      </w:ins>
      <w:r>
        <w:rPr>
          <w:rFonts w:ascii="Times New Roman" w:eastAsia="Times New Roman" w:hAnsi="Times New Roman" w:cs="Times New Roman"/>
          <w:sz w:val="24"/>
          <w:szCs w:val="24"/>
        </w:rPr>
        <w:t xml:space="preserve">. Based on these classifications, we coded the character states as </w:t>
      </w:r>
      <w:del w:id="401" w:author="Nicholas Matzke" w:date="2025-12-04T15:00:00Z" w16du:dateUtc="2025-12-04T02:00:00Z">
        <w:r w:rsidDel="007A056C">
          <w:rPr>
            <w:rFonts w:ascii="Times New Roman" w:eastAsia="Times New Roman" w:hAnsi="Times New Roman" w:cs="Times New Roman"/>
            <w:sz w:val="24"/>
            <w:szCs w:val="24"/>
          </w:rPr>
          <w:delText>a number</w:delText>
        </w:r>
      </w:del>
      <w:ins w:id="402" w:author="Nicholas Matzke" w:date="2025-12-04T15:00:00Z" w16du:dateUtc="2025-12-04T02:00:00Z">
        <w:r w:rsidR="007A056C">
          <w:rPr>
            <w:rFonts w:ascii="Times New Roman" w:eastAsia="Times New Roman" w:hAnsi="Times New Roman" w:cs="Times New Roman"/>
            <w:sz w:val="24"/>
            <w:szCs w:val="24"/>
          </w:rPr>
          <w:t>states number</w:t>
        </w:r>
      </w:ins>
      <w:ins w:id="403" w:author="Nicholas Matzke" w:date="2025-12-04T15:01:00Z" w16du:dateUtc="2025-12-04T02:01:00Z">
        <w:r w:rsidR="007A056C">
          <w:rPr>
            <w:rFonts w:ascii="Times New Roman" w:eastAsia="Times New Roman" w:hAnsi="Times New Roman" w:cs="Times New Roman"/>
            <w:sz w:val="24"/>
            <w:szCs w:val="24"/>
          </w:rPr>
          <w:t>ed 1-11</w:t>
        </w:r>
      </w:ins>
      <w:r>
        <w:rPr>
          <w:rFonts w:ascii="Times New Roman" w:eastAsia="Times New Roman" w:hAnsi="Times New Roman" w:cs="Times New Roman"/>
          <w:sz w:val="24"/>
          <w:szCs w:val="24"/>
        </w:rPr>
        <w:t xml:space="preserve"> (see Figure 1). </w:t>
      </w:r>
      <w:r>
        <w:rPr>
          <w:rFonts w:ascii="Times New Roman" w:eastAsia="Times New Roman" w:hAnsi="Times New Roman" w:cs="Times New Roman"/>
          <w:sz w:val="24"/>
          <w:szCs w:val="24"/>
        </w:rPr>
        <w:tab/>
      </w:r>
    </w:p>
    <w:p w14:paraId="11FE71C0" w14:textId="77777777" w:rsidR="00245D77" w:rsidRDefault="00245D77">
      <w:pPr>
        <w:spacing w:line="360" w:lineRule="auto"/>
        <w:jc w:val="both"/>
        <w:rPr>
          <w:rFonts w:ascii="Times New Roman" w:eastAsia="Times New Roman" w:hAnsi="Times New Roman" w:cs="Times New Roman"/>
          <w:sz w:val="24"/>
          <w:szCs w:val="24"/>
        </w:rPr>
      </w:pPr>
    </w:p>
    <w:p w14:paraId="695E919D" w14:textId="77777777" w:rsidR="00245D77" w:rsidRDefault="00000000">
      <w:pPr>
        <w:pStyle w:val="Heading2"/>
        <w:spacing w:line="360" w:lineRule="auto"/>
        <w:jc w:val="both"/>
        <w:rPr>
          <w:rFonts w:ascii="Times New Roman" w:eastAsia="Times New Roman" w:hAnsi="Times New Roman" w:cs="Times New Roman"/>
        </w:rPr>
      </w:pPr>
      <w:bookmarkStart w:id="404" w:name="_8zb3yz35s5w8" w:colFirst="0" w:colLast="0"/>
      <w:bookmarkEnd w:id="404"/>
      <w:r>
        <w:rPr>
          <w:rFonts w:ascii="Times New Roman" w:eastAsia="Times New Roman" w:hAnsi="Times New Roman" w:cs="Times New Roman"/>
        </w:rPr>
        <w:t>Transition Rate Matrices</w:t>
      </w:r>
    </w:p>
    <w:p w14:paraId="6268F2A5" w14:textId="65F4C2DD" w:rsidR="002D5369" w:rsidRDefault="00000000">
      <w:pPr>
        <w:spacing w:line="360" w:lineRule="auto"/>
        <w:jc w:val="both"/>
        <w:rPr>
          <w:ins w:id="405" w:author="Nicholas Matzke" w:date="2025-12-04T15:06:00Z" w16du:dateUtc="2025-12-04T02:06: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phylogenetic trees had been assembled, we made transition matrices </w:t>
      </w:r>
      <w:del w:id="406" w:author="Nicholas Matzke" w:date="2025-12-04T15:01:00Z" w16du:dateUtc="2025-12-04T02:01:00Z">
        <w:r w:rsidDel="007A056C">
          <w:rPr>
            <w:rFonts w:ascii="Times New Roman" w:eastAsia="Times New Roman" w:hAnsi="Times New Roman" w:cs="Times New Roman"/>
            <w:sz w:val="24"/>
            <w:szCs w:val="24"/>
          </w:rPr>
          <w:delText xml:space="preserve">for </w:delText>
        </w:r>
      </w:del>
      <w:ins w:id="407" w:author="Nicholas Matzke" w:date="2025-12-04T15:01:00Z" w16du:dateUtc="2025-12-04T02:01:00Z">
        <w:r w:rsidR="007A056C">
          <w:rPr>
            <w:rFonts w:ascii="Times New Roman" w:eastAsia="Times New Roman" w:hAnsi="Times New Roman" w:cs="Times New Roman"/>
            <w:sz w:val="24"/>
            <w:szCs w:val="24"/>
          </w:rPr>
          <w:t>representing</w:t>
        </w:r>
        <w:r w:rsidR="007A056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18 models</w:t>
      </w:r>
      <w:del w:id="408" w:author="Nicholas Matzke" w:date="2025-12-04T15:01:00Z" w16du:dateUtc="2025-12-04T02:01:00Z">
        <w:r w:rsidDel="007A056C">
          <w:rPr>
            <w:rFonts w:ascii="Times New Roman" w:eastAsia="Times New Roman" w:hAnsi="Times New Roman" w:cs="Times New Roman"/>
            <w:sz w:val="24"/>
            <w:szCs w:val="24"/>
          </w:rPr>
          <w:delText xml:space="preserve"> after coding each species by its trap type</w:delText>
        </w:r>
      </w:del>
      <w:r>
        <w:rPr>
          <w:rFonts w:ascii="Times New Roman" w:eastAsia="Times New Roman" w:hAnsi="Times New Roman" w:cs="Times New Roman"/>
          <w:sz w:val="24"/>
          <w:szCs w:val="24"/>
        </w:rPr>
        <w:t xml:space="preserve">. The base </w:t>
      </w:r>
      <w:del w:id="409" w:author="Nicholas Matzke" w:date="2025-12-04T15:06:00Z" w16du:dateUtc="2025-12-04T02:06:00Z">
        <w:r w:rsidDel="000B78F9">
          <w:rPr>
            <w:rFonts w:ascii="Times New Roman" w:eastAsia="Times New Roman" w:hAnsi="Times New Roman" w:cs="Times New Roman"/>
            <w:sz w:val="24"/>
            <w:szCs w:val="24"/>
          </w:rPr>
          <w:delText xml:space="preserve">pitcher </w:delText>
        </w:r>
      </w:del>
      <w:ins w:id="410" w:author="Nicholas Matzke" w:date="2025-12-04T15:06:00Z" w16du:dateUtc="2025-12-04T02:06:00Z">
        <w:r w:rsidR="000B78F9">
          <w:rPr>
            <w:rFonts w:ascii="Times New Roman" w:eastAsia="Times New Roman" w:hAnsi="Times New Roman" w:cs="Times New Roman"/>
            <w:sz w:val="24"/>
            <w:szCs w:val="24"/>
          </w:rPr>
          <w:t>P</w:t>
        </w:r>
        <w:r w:rsidR="000B78F9">
          <w:rPr>
            <w:rFonts w:ascii="Times New Roman" w:eastAsia="Times New Roman" w:hAnsi="Times New Roman" w:cs="Times New Roman"/>
            <w:sz w:val="24"/>
            <w:szCs w:val="24"/>
          </w:rPr>
          <w:t xml:space="preserve">itcher </w:t>
        </w:r>
      </w:ins>
      <w:del w:id="411" w:author="Nicholas Matzke" w:date="2025-12-04T15:06:00Z" w16du:dateUtc="2025-12-04T02:06:00Z">
        <w:r w:rsidDel="000B78F9">
          <w:rPr>
            <w:rFonts w:ascii="Times New Roman" w:eastAsia="Times New Roman" w:hAnsi="Times New Roman" w:cs="Times New Roman"/>
            <w:sz w:val="24"/>
            <w:szCs w:val="24"/>
          </w:rPr>
          <w:delText xml:space="preserve">hypothesis </w:delText>
        </w:r>
      </w:del>
      <w:ins w:id="412" w:author="Nicholas Matzke" w:date="2025-12-04T15:06:00Z" w16du:dateUtc="2025-12-04T02:06:00Z">
        <w:r w:rsidR="000B78F9">
          <w:rPr>
            <w:rFonts w:ascii="Times New Roman" w:eastAsia="Times New Roman" w:hAnsi="Times New Roman" w:cs="Times New Roman"/>
            <w:sz w:val="24"/>
            <w:szCs w:val="24"/>
          </w:rPr>
          <w:t>H</w:t>
        </w:r>
        <w:r w:rsidR="000B78F9">
          <w:rPr>
            <w:rFonts w:ascii="Times New Roman" w:eastAsia="Times New Roman" w:hAnsi="Times New Roman" w:cs="Times New Roman"/>
            <w:sz w:val="24"/>
            <w:szCs w:val="24"/>
          </w:rPr>
          <w:t xml:space="preserve">ypothesis </w:t>
        </w:r>
      </w:ins>
      <w:r>
        <w:rPr>
          <w:rFonts w:ascii="Times New Roman" w:eastAsia="Times New Roman" w:hAnsi="Times New Roman" w:cs="Times New Roman"/>
          <w:sz w:val="24"/>
          <w:szCs w:val="24"/>
        </w:rPr>
        <w:t xml:space="preserve">(PH) model (see Table 1) represents the pitcher hypothesis for the origin of the </w:t>
      </w:r>
      <w:r>
        <w:rPr>
          <w:rFonts w:ascii="Times New Roman" w:eastAsia="Times New Roman" w:hAnsi="Times New Roman" w:cs="Times New Roman"/>
          <w:i/>
          <w:iCs/>
          <w:sz w:val="24"/>
          <w:szCs w:val="24"/>
        </w:rPr>
        <w:t xml:space="preserve">Utricularia </w:t>
      </w:r>
      <w:r>
        <w:rPr>
          <w:rFonts w:ascii="Times New Roman" w:eastAsia="Times New Roman" w:hAnsi="Times New Roman" w:cs="Times New Roman"/>
          <w:sz w:val="24"/>
          <w:szCs w:val="24"/>
        </w:rPr>
        <w:t xml:space="preserve">trap as a series of transitions between 11 states. </w:t>
      </w:r>
      <w:del w:id="413" w:author="Nicholas Matzke" w:date="2025-12-04T15:01:00Z" w16du:dateUtc="2025-12-04T02:01:00Z">
        <w:r w:rsidDel="002D5369">
          <w:rPr>
            <w:rFonts w:ascii="Times New Roman" w:eastAsia="Times New Roman" w:hAnsi="Times New Roman" w:cs="Times New Roman"/>
            <w:sz w:val="24"/>
            <w:szCs w:val="24"/>
          </w:rPr>
          <w:delText xml:space="preserve">The </w:delText>
        </w:r>
      </w:del>
      <w:ins w:id="414" w:author="Nicholas Matzke" w:date="2025-12-04T15:01:00Z" w16du:dateUtc="2025-12-04T02:01:00Z">
        <w:r w:rsidR="002D5369">
          <w:rPr>
            <w:rFonts w:ascii="Times New Roman" w:eastAsia="Times New Roman" w:hAnsi="Times New Roman" w:cs="Times New Roman"/>
            <w:sz w:val="24"/>
            <w:szCs w:val="24"/>
          </w:rPr>
          <w:t>Th</w:t>
        </w:r>
        <w:r w:rsidR="002D5369">
          <w:rPr>
            <w:rFonts w:ascii="Times New Roman" w:eastAsia="Times New Roman" w:hAnsi="Times New Roman" w:cs="Times New Roman"/>
            <w:sz w:val="24"/>
            <w:szCs w:val="24"/>
          </w:rPr>
          <w:t>is</w:t>
        </w:r>
        <w:r w:rsidR="002D536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model involves 12 transition rate parameters, and this model was compared to alternative models that postulate other allowed transitions. For example, the simple equal-rates (ER) null model allows all trap types to have equal rates of transition to any other trap type (see Table 2). It represents one version of an "anything is possible" model. The rest of the models with rate descriptions can be found in Supp Mat. In the PH model, the loss of carnivory is indicated by rate 1, representing transitions from any other state to state 1. Rate 2 represents the gain of carnivory, postulating that sticky leaf traps were the first form of carnivory to evolve from non-carnivorous ancestors (Darwin, 1875; Craw et al., 1999; Slack, 1988; Juniper et al.,1989). The key transition central to the pitcher hypothesis involves a stepwise evolutionary sequence</w:t>
      </w:r>
      <w:ins w:id="415" w:author="Nicholas Matzke" w:date="2025-12-04T15:03:00Z" w16du:dateUtc="2025-12-04T02:03:00Z">
        <w:r w:rsidR="002D536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ins w:id="416" w:author="Nicholas Matzke" w:date="2025-12-04T15:04:00Z" w16du:dateUtc="2025-12-04T02:04:00Z">
        <w:r w:rsidR="002D5369">
          <w:rPr>
            <w:rFonts w:ascii="Times New Roman" w:eastAsia="Times New Roman" w:hAnsi="Times New Roman" w:cs="Times New Roman"/>
            <w:sz w:val="24"/>
            <w:szCs w:val="24"/>
          </w:rPr>
          <w:t xml:space="preserve">from </w:t>
        </w:r>
      </w:ins>
      <w:del w:id="417" w:author="Nicholas Matzke" w:date="2025-12-04T15:03:00Z" w16du:dateUtc="2025-12-04T02:03:00Z">
        <w:r w:rsidDel="002D5369">
          <w:rPr>
            <w:rFonts w:ascii="Times New Roman" w:eastAsia="Times New Roman" w:hAnsi="Times New Roman" w:cs="Times New Roman"/>
            <w:sz w:val="24"/>
            <w:szCs w:val="24"/>
          </w:rPr>
          <w:delText xml:space="preserve">from </w:delText>
        </w:r>
      </w:del>
      <w:r>
        <w:rPr>
          <w:rFonts w:ascii="Times New Roman" w:eastAsia="Times New Roman" w:hAnsi="Times New Roman" w:cs="Times New Roman"/>
          <w:sz w:val="24"/>
          <w:szCs w:val="24"/>
        </w:rPr>
        <w:t>adhesive traps</w:t>
      </w:r>
      <w:del w:id="418" w:author="Nicholas Matzke" w:date="2025-12-04T15:03:00Z" w16du:dateUtc="2025-12-04T02:03:00Z">
        <w:r w:rsidDel="002D5369">
          <w:rPr>
            <w:rFonts w:ascii="Times New Roman" w:eastAsia="Times New Roman" w:hAnsi="Times New Roman" w:cs="Times New Roman"/>
            <w:sz w:val="24"/>
            <w:szCs w:val="24"/>
          </w:rPr>
          <w:delText>-</w:delText>
        </w:r>
      </w:del>
      <w:ins w:id="419" w:author="Nicholas Matzke" w:date="2025-12-04T15:03:00Z" w16du:dateUtc="2025-12-04T02:03:00Z">
        <w:r w:rsidR="002D5369">
          <w:rPr>
            <w:rFonts w:ascii="Times New Roman" w:eastAsia="Times New Roman" w:hAnsi="Times New Roman" w:cs="Times New Roman"/>
            <w:sz w:val="24"/>
            <w:szCs w:val="24"/>
          </w:rPr>
          <w:t xml:space="preserve">, </w:t>
        </w:r>
      </w:ins>
      <w:ins w:id="420" w:author="Nicholas Matzke" w:date="2025-12-04T15:04:00Z" w16du:dateUtc="2025-12-04T02:04:00Z">
        <w:r w:rsidR="002D5369">
          <w:rPr>
            <w:rFonts w:ascii="Times New Roman" w:eastAsia="Times New Roman" w:hAnsi="Times New Roman" w:cs="Times New Roman"/>
            <w:sz w:val="24"/>
            <w:szCs w:val="24"/>
          </w:rPr>
          <w:t xml:space="preserve">to </w:t>
        </w:r>
      </w:ins>
      <w:r>
        <w:rPr>
          <w:rFonts w:ascii="Times New Roman" w:eastAsia="Times New Roman" w:hAnsi="Times New Roman" w:cs="Times New Roman"/>
          <w:sz w:val="24"/>
          <w:szCs w:val="24"/>
        </w:rPr>
        <w:t>adhesive/pitcher intermediates</w:t>
      </w:r>
      <w:del w:id="421" w:author="Nicholas Matzke" w:date="2025-12-04T15:04:00Z" w16du:dateUtc="2025-12-04T02:04:00Z">
        <w:r w:rsidDel="002D5369">
          <w:rPr>
            <w:rFonts w:ascii="Times New Roman" w:eastAsia="Times New Roman" w:hAnsi="Times New Roman" w:cs="Times New Roman"/>
            <w:sz w:val="24"/>
            <w:szCs w:val="24"/>
          </w:rPr>
          <w:delText>-</w:delText>
        </w:r>
      </w:del>
      <w:ins w:id="422" w:author="Nicholas Matzke" w:date="2025-12-04T15:04:00Z" w16du:dateUtc="2025-12-04T02:04:00Z">
        <w:r w:rsidR="002D5369">
          <w:rPr>
            <w:rFonts w:ascii="Times New Roman" w:eastAsia="Times New Roman" w:hAnsi="Times New Roman" w:cs="Times New Roman"/>
            <w:sz w:val="24"/>
            <w:szCs w:val="24"/>
          </w:rPr>
          <w:t xml:space="preserve">, then to </w:t>
        </w:r>
      </w:ins>
      <w:r>
        <w:rPr>
          <w:rFonts w:ascii="Times New Roman" w:eastAsia="Times New Roman" w:hAnsi="Times New Roman" w:cs="Times New Roman"/>
          <w:sz w:val="24"/>
          <w:szCs w:val="24"/>
        </w:rPr>
        <w:t>pitcher traps</w:t>
      </w:r>
      <w:del w:id="423" w:author="Nicholas Matzke" w:date="2025-12-04T15:04:00Z" w16du:dateUtc="2025-12-04T02:04:00Z">
        <w:r w:rsidDel="002D5369">
          <w:rPr>
            <w:rFonts w:ascii="Times New Roman" w:eastAsia="Times New Roman" w:hAnsi="Times New Roman" w:cs="Times New Roman"/>
            <w:sz w:val="24"/>
            <w:szCs w:val="24"/>
          </w:rPr>
          <w:delText xml:space="preserve">, </w:delText>
        </w:r>
      </w:del>
      <w:ins w:id="424" w:author="Nicholas Matzke" w:date="2025-12-04T15:04:00Z" w16du:dateUtc="2025-12-04T02:04:00Z">
        <w:r w:rsidR="002D5369">
          <w:rPr>
            <w:rFonts w:ascii="Times New Roman" w:eastAsia="Times New Roman" w:hAnsi="Times New Roman" w:cs="Times New Roman"/>
            <w:sz w:val="24"/>
            <w:szCs w:val="24"/>
          </w:rPr>
          <w:t xml:space="preserve">. This might </w:t>
        </w:r>
      </w:ins>
      <w:ins w:id="425" w:author="Nicholas Matzke" w:date="2025-12-04T15:05:00Z" w16du:dateUtc="2025-12-04T02:05:00Z">
        <w:r w:rsidR="002D5369">
          <w:rPr>
            <w:rFonts w:ascii="Times New Roman" w:eastAsia="Times New Roman" w:hAnsi="Times New Roman" w:cs="Times New Roman"/>
            <w:sz w:val="24"/>
            <w:szCs w:val="24"/>
          </w:rPr>
          <w:t xml:space="preserve">have </w:t>
        </w:r>
      </w:ins>
      <w:ins w:id="426" w:author="Nicholas Matzke" w:date="2025-12-04T15:04:00Z" w16du:dateUtc="2025-12-04T02:04:00Z">
        <w:r w:rsidR="002D5369">
          <w:rPr>
            <w:rFonts w:ascii="Times New Roman" w:eastAsia="Times New Roman" w:hAnsi="Times New Roman" w:cs="Times New Roman"/>
            <w:sz w:val="24"/>
            <w:szCs w:val="24"/>
          </w:rPr>
          <w:t>occur</w:t>
        </w:r>
      </w:ins>
      <w:ins w:id="427" w:author="Nicholas Matzke" w:date="2025-12-04T15:05:00Z" w16du:dateUtc="2025-12-04T02:05:00Z">
        <w:r w:rsidR="002D5369">
          <w:rPr>
            <w:rFonts w:ascii="Times New Roman" w:eastAsia="Times New Roman" w:hAnsi="Times New Roman" w:cs="Times New Roman"/>
            <w:sz w:val="24"/>
            <w:szCs w:val="24"/>
          </w:rPr>
          <w:t>red</w:t>
        </w:r>
      </w:ins>
      <w:ins w:id="428" w:author="Nicholas Matzke" w:date="2025-12-04T15:04:00Z" w16du:dateUtc="2025-12-04T02:04:00Z">
        <w:r w:rsidR="002D5369">
          <w:rPr>
            <w:rFonts w:ascii="Times New Roman" w:eastAsia="Times New Roman" w:hAnsi="Times New Roman" w:cs="Times New Roman"/>
            <w:sz w:val="24"/>
            <w:szCs w:val="24"/>
          </w:rPr>
          <w:t xml:space="preserve"> in either </w:t>
        </w:r>
      </w:ins>
      <w:del w:id="429" w:author="Nicholas Matzke" w:date="2025-12-04T15:04:00Z" w16du:dateUtc="2025-12-04T02:04:00Z">
        <w:r w:rsidDel="002D5369">
          <w:rPr>
            <w:rFonts w:ascii="Times New Roman" w:eastAsia="Times New Roman" w:hAnsi="Times New Roman" w:cs="Times New Roman"/>
            <w:sz w:val="24"/>
            <w:szCs w:val="24"/>
          </w:rPr>
          <w:delText xml:space="preserve">occurring in both </w:delText>
        </w:r>
      </w:del>
      <w:r>
        <w:rPr>
          <w:rFonts w:ascii="Times New Roman" w:eastAsia="Times New Roman" w:hAnsi="Times New Roman" w:cs="Times New Roman"/>
          <w:sz w:val="24"/>
          <w:szCs w:val="24"/>
        </w:rPr>
        <w:t xml:space="preserve">aerial </w:t>
      </w:r>
      <w:del w:id="430" w:author="Nicholas Matzke" w:date="2025-12-04T15:04:00Z" w16du:dateUtc="2025-12-04T02:04:00Z">
        <w:r w:rsidDel="002D5369">
          <w:rPr>
            <w:rFonts w:ascii="Times New Roman" w:eastAsia="Times New Roman" w:hAnsi="Times New Roman" w:cs="Times New Roman"/>
            <w:sz w:val="24"/>
            <w:szCs w:val="24"/>
          </w:rPr>
          <w:delText xml:space="preserve">and </w:delText>
        </w:r>
      </w:del>
      <w:ins w:id="431" w:author="Nicholas Matzke" w:date="2025-12-04T15:04:00Z" w16du:dateUtc="2025-12-04T02:04:00Z">
        <w:r w:rsidR="002D5369">
          <w:rPr>
            <w:rFonts w:ascii="Times New Roman" w:eastAsia="Times New Roman" w:hAnsi="Times New Roman" w:cs="Times New Roman"/>
            <w:sz w:val="24"/>
            <w:szCs w:val="24"/>
          </w:rPr>
          <w:t>or</w:t>
        </w:r>
        <w:r w:rsidR="002D536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ground forms</w:t>
      </w:r>
      <w:ins w:id="432" w:author="Nicholas Matzke" w:date="2025-12-04T15:04:00Z" w16du:dateUtc="2025-12-04T02:04:00Z">
        <w:r w:rsidR="002D5369">
          <w:rPr>
            <w:rFonts w:ascii="Times New Roman" w:eastAsia="Times New Roman" w:hAnsi="Times New Roman" w:cs="Times New Roman"/>
            <w:sz w:val="24"/>
            <w:szCs w:val="24"/>
          </w:rPr>
          <w:t xml:space="preserve"> of these traps, as </w:t>
        </w:r>
      </w:ins>
      <w:ins w:id="433" w:author="Nicholas Matzke" w:date="2025-12-04T15:05:00Z" w16du:dateUtc="2025-12-04T02:05:00Z">
        <w:r w:rsidR="002D5369">
          <w:rPr>
            <w:rFonts w:ascii="Times New Roman" w:eastAsia="Times New Roman" w:hAnsi="Times New Roman" w:cs="Times New Roman"/>
            <w:sz w:val="24"/>
            <w:szCs w:val="24"/>
          </w:rPr>
          <w:t>representatives of these trap types in both zones are observed in nature (Table 1)</w:t>
        </w:r>
      </w:ins>
      <w:r>
        <w:rPr>
          <w:rFonts w:ascii="Times New Roman" w:eastAsia="Times New Roman" w:hAnsi="Times New Roman" w:cs="Times New Roman"/>
          <w:sz w:val="24"/>
          <w:szCs w:val="24"/>
        </w:rPr>
        <w:t xml:space="preserve">. In the base PH model, this continuum is represented by four distinct transition rates (rates 9–12 in Table 1), with each transition fixed as irreversible. </w:t>
      </w:r>
    </w:p>
    <w:p w14:paraId="6C051D15" w14:textId="08E5E84F"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Variant models modify this structure to test alternative evolutionary scenarios. For example, the </w:t>
      </w:r>
      <w:ins w:id="434" w:author="Nicholas Matzke" w:date="2025-12-04T15:06:00Z" w16du:dateUtc="2025-12-04T02:06:00Z">
        <w:r w:rsidR="002D5369">
          <w:rPr>
            <w:rFonts w:ascii="Times New Roman" w:eastAsia="Times New Roman" w:hAnsi="Times New Roman" w:cs="Times New Roman"/>
            <w:sz w:val="24"/>
            <w:szCs w:val="24"/>
          </w:rPr>
          <w:t>Pitcher Hypothesis Reversible (</w:t>
        </w:r>
      </w:ins>
      <w:r>
        <w:rPr>
          <w:rFonts w:ascii="Times New Roman" w:eastAsia="Times New Roman" w:hAnsi="Times New Roman" w:cs="Times New Roman"/>
          <w:sz w:val="24"/>
          <w:szCs w:val="24"/>
        </w:rPr>
        <w:t>PHR</w:t>
      </w:r>
      <w:ins w:id="435" w:author="Nicholas Matzke" w:date="2025-12-04T15:06:00Z" w16du:dateUtc="2025-12-04T02:06:00Z">
        <w:r w:rsidR="002D536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model allows the adhesive–intermediate–pitcher transitions to be reversible, while the PH-8R model also permits reversibility but distinguishes eight separate rates across these transitions. The PH-7R</w:t>
      </w:r>
      <w:del w:id="436" w:author="Nicholas Matzke" w:date="2025-12-04T15:07:00Z" w16du:dateUtc="2025-12-04T02:07:00Z">
        <w:r w:rsidDel="000B78F9">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models (four variants) similarly incorporate reversibility but reduce the number of distinct rates to seven, with one transition within the continuum fixed as irreversible. Finally, the PHJ model serves as a null model to test whether Utricularia’s bladder traps could have evolved without passing through the adhesive/pitcher intermediate stage, representing a direct transition from adhesive to pitcher traps. Additional null models are described in the Supplementary Materials.</w:t>
      </w:r>
    </w:p>
    <w:p w14:paraId="1B39A1CC" w14:textId="77777777" w:rsidR="00245D77" w:rsidRDefault="00245D77">
      <w:pPr>
        <w:spacing w:line="360" w:lineRule="auto"/>
        <w:jc w:val="both"/>
        <w:rPr>
          <w:rFonts w:ascii="Times New Roman" w:eastAsia="Times New Roman" w:hAnsi="Times New Roman" w:cs="Times New Roman"/>
          <w:b/>
          <w:bCs/>
          <w:sz w:val="24"/>
          <w:szCs w:val="24"/>
        </w:rPr>
      </w:pPr>
    </w:p>
    <w:p w14:paraId="0D00C9A2" w14:textId="1F441789" w:rsidR="00245D77" w:rsidRDefault="00000000">
      <w:pPr>
        <w:spacing w:line="360" w:lineRule="auto"/>
        <w:jc w:val="both"/>
        <w:rPr>
          <w:ins w:id="437" w:author="Nicholas Matzke" w:date="2025-12-04T15:12:00Z" w16du:dateUtc="2025-12-04T02:12:00Z"/>
          <w:rFonts w:ascii="Times New Roman" w:eastAsia="Times New Roman" w:hAnsi="Times New Roman" w:cs="Times New Roman"/>
          <w:sz w:val="24"/>
          <w:szCs w:val="24"/>
        </w:rPr>
      </w:pPr>
      <w:r>
        <w:rPr>
          <w:rFonts w:ascii="Times New Roman" w:eastAsia="Times New Roman" w:hAnsi="Times New Roman" w:cs="Times New Roman"/>
          <w:b/>
          <w:bCs/>
          <w:sz w:val="24"/>
          <w:szCs w:val="24"/>
        </w:rPr>
        <w:t>Table 1.</w:t>
      </w:r>
      <w:r w:rsidRPr="00FC3D47">
        <w:rPr>
          <w:rFonts w:ascii="Times New Roman" w:eastAsia="Times New Roman" w:hAnsi="Times New Roman" w:cs="Times New Roman"/>
          <w:b/>
          <w:bCs/>
          <w:sz w:val="24"/>
          <w:szCs w:val="24"/>
          <w:rPrChange w:id="438" w:author="Nicholas Matzke" w:date="2025-12-04T15:12:00Z" w16du:dateUtc="2025-12-04T02:12:00Z">
            <w:rPr>
              <w:rFonts w:ascii="Times New Roman" w:eastAsia="Times New Roman" w:hAnsi="Times New Roman" w:cs="Times New Roman"/>
              <w:b/>
              <w:bCs/>
              <w:i/>
              <w:iCs/>
              <w:sz w:val="24"/>
              <w:szCs w:val="24"/>
            </w:rPr>
          </w:rPrChange>
        </w:rPr>
        <w:t xml:space="preserve"> </w:t>
      </w:r>
      <w:ins w:id="439" w:author="Nicholas Matzke" w:date="2025-12-04T15:12:00Z" w16du:dateUtc="2025-12-04T02:12:00Z">
        <w:r w:rsidR="00FC3D47" w:rsidRPr="00FC3D47">
          <w:rPr>
            <w:rFonts w:ascii="Times New Roman" w:eastAsia="Times New Roman" w:hAnsi="Times New Roman" w:cs="Times New Roman"/>
            <w:b/>
            <w:bCs/>
            <w:sz w:val="24"/>
            <w:szCs w:val="24"/>
            <w:rPrChange w:id="440" w:author="Nicholas Matzke" w:date="2025-12-04T15:12:00Z" w16du:dateUtc="2025-12-04T02:12:00Z">
              <w:rPr>
                <w:rFonts w:ascii="Times New Roman" w:eastAsia="Times New Roman" w:hAnsi="Times New Roman" w:cs="Times New Roman"/>
                <w:b/>
                <w:bCs/>
                <w:i/>
                <w:iCs/>
                <w:sz w:val="24"/>
                <w:szCs w:val="24"/>
              </w:rPr>
            </w:rPrChange>
          </w:rPr>
          <w:t xml:space="preserve">(a) </w:t>
        </w:r>
      </w:ins>
      <w:del w:id="441" w:author="Nicholas Matzke" w:date="2025-12-04T15:08:00Z" w16du:dateUtc="2025-12-04T02:08:00Z">
        <w:r w:rsidDel="00775D29">
          <w:rPr>
            <w:rFonts w:ascii="Times New Roman" w:eastAsia="Times New Roman" w:hAnsi="Times New Roman" w:cs="Times New Roman"/>
            <w:sz w:val="24"/>
            <w:szCs w:val="24"/>
          </w:rPr>
          <w:delText xml:space="preserve">The </w:delText>
        </w:r>
      </w:del>
      <w:ins w:id="442" w:author="Nicholas Matzke" w:date="2025-12-04T15:08:00Z" w16du:dateUtc="2025-12-04T02:08:00Z">
        <w:r w:rsidR="00775D29">
          <w:rPr>
            <w:rFonts w:ascii="Times New Roman" w:eastAsia="Times New Roman" w:hAnsi="Times New Roman" w:cs="Times New Roman"/>
            <w:sz w:val="24"/>
            <w:szCs w:val="24"/>
          </w:rPr>
          <w:t>A transition matrix representing the</w:t>
        </w:r>
        <w:r w:rsidR="00775D2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Pitcher Hypothesis (PH) model</w:t>
      </w:r>
      <w:del w:id="443" w:author="Nicholas Matzke" w:date="2025-12-04T15:08:00Z" w16du:dateUtc="2025-12-04T02:08:00Z">
        <w:r w:rsidDel="00775D29">
          <w:rPr>
            <w:rFonts w:ascii="Times New Roman" w:eastAsia="Times New Roman" w:hAnsi="Times New Roman" w:cs="Times New Roman"/>
            <w:sz w:val="24"/>
            <w:szCs w:val="24"/>
          </w:rPr>
          <w:delText xml:space="preserve"> is</w:delText>
        </w:r>
      </w:del>
      <w:r>
        <w:rPr>
          <w:rFonts w:ascii="Times New Roman" w:eastAsia="Times New Roman" w:hAnsi="Times New Roman" w:cs="Times New Roman"/>
          <w:sz w:val="24"/>
          <w:szCs w:val="24"/>
        </w:rPr>
        <w:t xml:space="preserve"> postulated in Figure 1, </w:t>
      </w:r>
      <w:ins w:id="444" w:author="Nicholas Matzke" w:date="2025-12-04T15:08:00Z" w16du:dateUtc="2025-12-04T02:08:00Z">
        <w:r w:rsidR="00775D29">
          <w:rPr>
            <w:rFonts w:ascii="Times New Roman" w:eastAsia="Times New Roman" w:hAnsi="Times New Roman" w:cs="Times New Roman"/>
            <w:sz w:val="24"/>
            <w:szCs w:val="24"/>
          </w:rPr>
          <w:t>where the aquatic bladder trap is produc</w:t>
        </w:r>
      </w:ins>
      <w:ins w:id="445" w:author="Nicholas Matzke" w:date="2025-12-04T15:09:00Z" w16du:dateUtc="2025-12-04T02:09:00Z">
        <w:r w:rsidR="00775D29">
          <w:rPr>
            <w:rFonts w:ascii="Times New Roman" w:eastAsia="Times New Roman" w:hAnsi="Times New Roman" w:cs="Times New Roman"/>
            <w:sz w:val="24"/>
            <w:szCs w:val="24"/>
          </w:rPr>
          <w:t>ed by stepping through states 0-3-</w:t>
        </w:r>
      </w:ins>
      <w:ins w:id="446" w:author="Nicholas Matzke" w:date="2025-12-04T15:10:00Z" w16du:dateUtc="2025-12-04T02:10:00Z">
        <w:r w:rsidR="00775D29">
          <w:rPr>
            <w:rFonts w:ascii="Times New Roman" w:eastAsia="Times New Roman" w:hAnsi="Times New Roman" w:cs="Times New Roman"/>
            <w:sz w:val="24"/>
            <w:szCs w:val="24"/>
          </w:rPr>
          <w:t>7-</w:t>
        </w:r>
      </w:ins>
      <w:ins w:id="447" w:author="Nicholas Matzke" w:date="2025-12-04T15:11:00Z" w16du:dateUtc="2025-12-04T02:11:00Z">
        <w:r w:rsidR="00775D29">
          <w:rPr>
            <w:rFonts w:ascii="Times New Roman" w:eastAsia="Times New Roman" w:hAnsi="Times New Roman" w:cs="Times New Roman"/>
            <w:sz w:val="24"/>
            <w:szCs w:val="24"/>
          </w:rPr>
          <w:t>9-</w:t>
        </w:r>
      </w:ins>
      <w:ins w:id="448" w:author="Nicholas Matzke" w:date="2025-12-04T15:10:00Z" w16du:dateUtc="2025-12-04T02:10:00Z">
        <w:r w:rsidR="00775D29">
          <w:rPr>
            <w:rFonts w:ascii="Times New Roman" w:eastAsia="Times New Roman" w:hAnsi="Times New Roman" w:cs="Times New Roman"/>
            <w:sz w:val="24"/>
            <w:szCs w:val="24"/>
          </w:rPr>
          <w:t>10-11 or 0-2-</w:t>
        </w:r>
      </w:ins>
      <w:ins w:id="449" w:author="Nicholas Matzke" w:date="2025-12-04T15:11:00Z" w16du:dateUtc="2025-12-04T02:11:00Z">
        <w:r w:rsidR="00775D29">
          <w:rPr>
            <w:rFonts w:ascii="Times New Roman" w:eastAsia="Times New Roman" w:hAnsi="Times New Roman" w:cs="Times New Roman"/>
            <w:sz w:val="24"/>
            <w:szCs w:val="24"/>
          </w:rPr>
          <w:t>6-9-10-11</w:t>
        </w:r>
      </w:ins>
      <w:del w:id="450" w:author="Nicholas Matzke" w:date="2025-12-04T15:11:00Z" w16du:dateUtc="2025-12-04T02:11:00Z">
        <w:r w:rsidDel="00775D29">
          <w:rPr>
            <w:rFonts w:ascii="Times New Roman" w:eastAsia="Times New Roman" w:hAnsi="Times New Roman" w:cs="Times New Roman"/>
            <w:sz w:val="24"/>
            <w:szCs w:val="24"/>
          </w:rPr>
          <w:delText xml:space="preserve">which includes the pitcher hypothesis for the origin of the </w:delText>
        </w:r>
        <w:r w:rsidDel="00775D29">
          <w:rPr>
            <w:rFonts w:ascii="Times New Roman" w:eastAsia="Times New Roman" w:hAnsi="Times New Roman" w:cs="Times New Roman"/>
            <w:i/>
            <w:iCs/>
            <w:sz w:val="24"/>
            <w:szCs w:val="24"/>
          </w:rPr>
          <w:delText>Utricularia</w:delText>
        </w:r>
        <w:r w:rsidDel="00775D29">
          <w:rPr>
            <w:rFonts w:ascii="Times New Roman" w:eastAsia="Times New Roman" w:hAnsi="Times New Roman" w:cs="Times New Roman"/>
            <w:sz w:val="24"/>
            <w:szCs w:val="24"/>
          </w:rPr>
          <w:delText xml:space="preserve"> trap</w:delText>
        </w:r>
      </w:del>
      <w:r>
        <w:rPr>
          <w:rFonts w:ascii="Times New Roman" w:eastAsia="Times New Roman" w:hAnsi="Times New Roman" w:cs="Times New Roman"/>
          <w:sz w:val="24"/>
          <w:szCs w:val="24"/>
        </w:rPr>
        <w:t xml:space="preserve">. </w:t>
      </w:r>
      <w:ins w:id="451" w:author="Nicholas Matzke" w:date="2025-12-04T15:12:00Z" w16du:dateUtc="2025-12-04T02:12:00Z">
        <w:r w:rsidR="00FC3D47" w:rsidRPr="00FC3D47">
          <w:rPr>
            <w:rFonts w:ascii="Times New Roman" w:eastAsia="Times New Roman" w:hAnsi="Times New Roman" w:cs="Times New Roman"/>
            <w:b/>
            <w:bCs/>
            <w:sz w:val="24"/>
            <w:szCs w:val="24"/>
            <w:rPrChange w:id="452" w:author="Nicholas Matzke" w:date="2025-12-04T15:12:00Z" w16du:dateUtc="2025-12-04T02:12:00Z">
              <w:rPr>
                <w:rFonts w:ascii="Times New Roman" w:eastAsia="Times New Roman" w:hAnsi="Times New Roman" w:cs="Times New Roman"/>
                <w:sz w:val="24"/>
                <w:szCs w:val="24"/>
              </w:rPr>
            </w:rPrChange>
          </w:rPr>
          <w:t xml:space="preserve">(b) </w:t>
        </w:r>
      </w:ins>
      <w:r>
        <w:rPr>
          <w:rFonts w:ascii="Times New Roman" w:eastAsia="Times New Roman" w:hAnsi="Times New Roman" w:cs="Times New Roman"/>
          <w:sz w:val="24"/>
          <w:szCs w:val="24"/>
        </w:rPr>
        <w:t xml:space="preserve">Each number represents a different free transition rate parameter in the model.  </w:t>
      </w:r>
    </w:p>
    <w:p w14:paraId="5D23BAB2" w14:textId="410BAE83" w:rsidR="00FC3D47" w:rsidRPr="00FC3D47" w:rsidRDefault="00FC3D47" w:rsidP="00FC3D47">
      <w:pPr>
        <w:pStyle w:val="ListParagraph"/>
        <w:numPr>
          <w:ilvl w:val="0"/>
          <w:numId w:val="1"/>
        </w:numPr>
        <w:spacing w:line="360" w:lineRule="auto"/>
        <w:jc w:val="both"/>
        <w:rPr>
          <w:rFonts w:ascii="Times New Roman" w:eastAsia="Times New Roman" w:hAnsi="Times New Roman" w:cs="Times New Roman"/>
          <w:sz w:val="24"/>
          <w:szCs w:val="24"/>
          <w:rPrChange w:id="453" w:author="Nicholas Matzke" w:date="2025-12-04T15:12:00Z" w16du:dateUtc="2025-12-04T02:12:00Z">
            <w:rPr/>
          </w:rPrChange>
        </w:rPr>
        <w:pPrChange w:id="454" w:author="Nicholas Matzke" w:date="2025-12-04T15:12:00Z" w16du:dateUtc="2025-12-04T02:12:00Z">
          <w:pPr>
            <w:spacing w:line="360" w:lineRule="auto"/>
            <w:jc w:val="both"/>
          </w:pPr>
        </w:pPrChange>
      </w:pPr>
      <w:ins w:id="455" w:author="Nicholas Matzke" w:date="2025-12-04T15:12:00Z" w16du:dateUtc="2025-12-04T02:12:00Z">
        <w:r>
          <w:rPr>
            <w:rFonts w:ascii="Times New Roman" w:eastAsia="Times New Roman" w:hAnsi="Times New Roman" w:cs="Times New Roman"/>
            <w:sz w:val="24"/>
            <w:szCs w:val="24"/>
          </w:rPr>
          <w:t xml:space="preserve">                                                                        (b)</w:t>
        </w:r>
      </w:ins>
    </w:p>
    <w:p w14:paraId="7243FA01" w14:textId="77777777" w:rsidR="00245D77"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F88206" wp14:editId="30A0F6B9">
            <wp:extent cx="5731200" cy="18542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31200" cy="1854200"/>
                    </a:xfrm>
                    <a:prstGeom prst="rect">
                      <a:avLst/>
                    </a:prstGeom>
                    <a:ln/>
                  </pic:spPr>
                </pic:pic>
              </a:graphicData>
            </a:graphic>
          </wp:inline>
        </w:drawing>
      </w:r>
    </w:p>
    <w:p w14:paraId="34DAF45F" w14:textId="086BB258" w:rsidR="00245D77" w:rsidRDefault="00000000">
      <w:pPr>
        <w:spacing w:after="200" w:line="36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Table 2.</w:t>
      </w:r>
      <w:r>
        <w:rPr>
          <w:rFonts w:ascii="Times New Roman" w:eastAsia="Times New Roman" w:hAnsi="Times New Roman" w:cs="Times New Roman"/>
          <w:b/>
          <w:bCs/>
          <w:i/>
          <w:iCs/>
          <w:sz w:val="24"/>
          <w:szCs w:val="24"/>
        </w:rPr>
        <w:t xml:space="preserve"> </w:t>
      </w:r>
      <w:del w:id="456" w:author="Nicholas Matzke" w:date="2025-12-04T15:13:00Z" w16du:dateUtc="2025-12-04T02:13:00Z">
        <w:r w:rsidDel="0067549C">
          <w:rPr>
            <w:rFonts w:ascii="Times New Roman" w:eastAsia="Times New Roman" w:hAnsi="Times New Roman" w:cs="Times New Roman"/>
            <w:sz w:val="24"/>
            <w:szCs w:val="24"/>
          </w:rPr>
          <w:delText xml:space="preserve">Score </w:delText>
        </w:r>
      </w:del>
      <w:ins w:id="457" w:author="Nicholas Matzke" w:date="2025-12-04T15:13:00Z" w16du:dateUtc="2025-12-04T02:13:00Z">
        <w:r w:rsidR="0067549C">
          <w:rPr>
            <w:rFonts w:ascii="Times New Roman" w:eastAsia="Times New Roman" w:hAnsi="Times New Roman" w:cs="Times New Roman"/>
            <w:sz w:val="24"/>
            <w:szCs w:val="24"/>
          </w:rPr>
          <w:t>Transition</w:t>
        </w:r>
        <w:r w:rsidR="0067549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matrix </w:t>
      </w:r>
      <w:del w:id="458" w:author="Nicholas Matzke" w:date="2025-12-04T15:13:00Z" w16du:dateUtc="2025-12-04T02:13:00Z">
        <w:r w:rsidDel="0067549C">
          <w:rPr>
            <w:rFonts w:ascii="Times New Roman" w:eastAsia="Times New Roman" w:hAnsi="Times New Roman" w:cs="Times New Roman"/>
            <w:sz w:val="24"/>
            <w:szCs w:val="24"/>
          </w:rPr>
          <w:delText xml:space="preserve">of </w:delText>
        </w:r>
      </w:del>
      <w:ins w:id="459" w:author="Nicholas Matzke" w:date="2025-12-04T15:13:00Z" w16du:dateUtc="2025-12-04T02:13:00Z">
        <w:r w:rsidR="0067549C">
          <w:rPr>
            <w:rFonts w:ascii="Times New Roman" w:eastAsia="Times New Roman" w:hAnsi="Times New Roman" w:cs="Times New Roman"/>
            <w:sz w:val="24"/>
            <w:szCs w:val="24"/>
          </w:rPr>
          <w:t>for the</w:t>
        </w:r>
        <w:r w:rsidR="0067549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equal-rates model</w:t>
      </w:r>
      <w:ins w:id="460" w:author="Nicholas Matzke" w:date="2025-12-04T15:13:00Z" w16du:dateUtc="2025-12-04T02:13:00Z">
        <w:r w:rsidR="0067549C">
          <w:rPr>
            <w:rFonts w:ascii="Times New Roman" w:eastAsia="Times New Roman" w:hAnsi="Times New Roman" w:cs="Times New Roman"/>
            <w:sz w:val="24"/>
            <w:szCs w:val="24"/>
          </w:rPr>
          <w:t>, the simplest null model</w:t>
        </w:r>
      </w:ins>
      <w:r>
        <w:rPr>
          <w:rFonts w:ascii="Times New Roman" w:eastAsia="Times New Roman" w:hAnsi="Times New Roman" w:cs="Times New Roman"/>
          <w:sz w:val="24"/>
          <w:szCs w:val="24"/>
        </w:rPr>
        <w:t>. All character states have equal rates to transition into one another, represented by 1.</w:t>
      </w:r>
    </w:p>
    <w:p w14:paraId="4EDDABAA" w14:textId="77777777" w:rsidR="00245D77" w:rsidRDefault="00000000">
      <w:pPr>
        <w:pStyle w:val="Heading2"/>
        <w:spacing w:line="360" w:lineRule="auto"/>
        <w:rPr>
          <w:rFonts w:ascii="Times New Roman" w:eastAsia="Times New Roman" w:hAnsi="Times New Roman" w:cs="Times New Roman"/>
          <w:sz w:val="24"/>
          <w:szCs w:val="24"/>
        </w:rPr>
      </w:pPr>
      <w:bookmarkStart w:id="461" w:name="_thod0irmivtq" w:colFirst="0" w:colLast="0"/>
      <w:bookmarkEnd w:id="461"/>
      <w:r>
        <w:rPr>
          <w:rFonts w:ascii="Times New Roman" w:eastAsia="Times New Roman" w:hAnsi="Times New Roman" w:cs="Times New Roman"/>
          <w:noProof/>
        </w:rPr>
        <w:lastRenderedPageBreak/>
        <w:drawing>
          <wp:inline distT="114300" distB="114300" distL="114300" distR="114300" wp14:anchorId="2A25E92E" wp14:editId="0B6F589D">
            <wp:extent cx="2586162" cy="1826071"/>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2586162" cy="1826071"/>
                    </a:xfrm>
                    <a:prstGeom prst="rect">
                      <a:avLst/>
                    </a:prstGeom>
                    <a:ln/>
                  </pic:spPr>
                </pic:pic>
              </a:graphicData>
            </a:graphic>
          </wp:inline>
        </w:drawing>
      </w:r>
    </w:p>
    <w:p w14:paraId="290F79B7" w14:textId="77777777" w:rsidR="00245D77" w:rsidRDefault="00000000">
      <w:pPr>
        <w:pStyle w:val="Heading2"/>
        <w:spacing w:line="360" w:lineRule="auto"/>
        <w:rPr>
          <w:rFonts w:ascii="Times New Roman" w:eastAsia="Times New Roman" w:hAnsi="Times New Roman" w:cs="Times New Roman"/>
        </w:rPr>
      </w:pPr>
      <w:bookmarkStart w:id="462" w:name="_m63kylpbbru8" w:colFirst="0" w:colLast="0"/>
      <w:bookmarkEnd w:id="462"/>
      <w:r>
        <w:br w:type="page"/>
      </w:r>
    </w:p>
    <w:p w14:paraId="51BD3CF8" w14:textId="77777777" w:rsidR="00245D77" w:rsidRDefault="00000000">
      <w:pPr>
        <w:pStyle w:val="Heading2"/>
        <w:spacing w:line="360" w:lineRule="auto"/>
        <w:rPr>
          <w:rFonts w:ascii="Times New Roman" w:eastAsia="Times New Roman" w:hAnsi="Times New Roman" w:cs="Times New Roman"/>
        </w:rPr>
      </w:pPr>
      <w:bookmarkStart w:id="463" w:name="_mkpsxsr5xql8" w:colFirst="0" w:colLast="0"/>
      <w:bookmarkEnd w:id="463"/>
      <w:r>
        <w:rPr>
          <w:rFonts w:ascii="Times New Roman" w:eastAsia="Times New Roman" w:hAnsi="Times New Roman" w:cs="Times New Roman"/>
        </w:rPr>
        <w:lastRenderedPageBreak/>
        <w:t>Evaluating Markov Models for Ancestral Character Estimation</w:t>
      </w:r>
    </w:p>
    <w:p w14:paraId="0858E2C5" w14:textId="77777777" w:rsidR="00736861" w:rsidRDefault="00000000">
      <w:pPr>
        <w:spacing w:line="360" w:lineRule="auto"/>
        <w:jc w:val="both"/>
        <w:rPr>
          <w:ins w:id="464" w:author="Nicholas Matzke" w:date="2025-12-04T15:15:00Z" w16du:dateUtc="2025-12-04T02:15:00Z"/>
          <w:rFonts w:ascii="Times New Roman" w:eastAsia="Times New Roman" w:hAnsi="Times New Roman" w:cs="Times New Roman"/>
          <w:sz w:val="24"/>
          <w:szCs w:val="24"/>
        </w:rPr>
      </w:pPr>
      <w:r>
        <w:rPr>
          <w:rFonts w:ascii="Times New Roman" w:eastAsia="Times New Roman" w:hAnsi="Times New Roman" w:cs="Times New Roman"/>
          <w:sz w:val="24"/>
          <w:szCs w:val="24"/>
        </w:rPr>
        <w:t>We used the "fitMk.parallel</w:t>
      </w:r>
      <w:del w:id="465" w:author="Nicholas Matzke" w:date="2025-12-04T15:13:00Z" w16du:dateUtc="2025-12-04T02:13:00Z">
        <w:r w:rsidDel="002176A5">
          <w:rPr>
            <w:rFonts w:ascii="Times New Roman" w:eastAsia="Times New Roman" w:hAnsi="Times New Roman" w:cs="Times New Roman"/>
            <w:sz w:val="24"/>
            <w:szCs w:val="24"/>
          </w:rPr>
          <w:delText>e</w:delText>
        </w:r>
      </w:del>
      <w:r>
        <w:rPr>
          <w:rFonts w:ascii="Times New Roman" w:eastAsia="Times New Roman" w:hAnsi="Times New Roman" w:cs="Times New Roman"/>
          <w:sz w:val="24"/>
          <w:szCs w:val="24"/>
        </w:rPr>
        <w:t xml:space="preserve">" function in phytools (Revell, 2024) to </w:t>
      </w:r>
      <w:del w:id="466" w:author="Nicholas Matzke" w:date="2025-12-04T15:14:00Z" w16du:dateUtc="2025-12-04T02:14:00Z">
        <w:r w:rsidDel="007039A2">
          <w:rPr>
            <w:rFonts w:ascii="Times New Roman" w:eastAsia="Times New Roman" w:hAnsi="Times New Roman" w:cs="Times New Roman"/>
            <w:sz w:val="24"/>
            <w:szCs w:val="24"/>
          </w:rPr>
          <w:delText xml:space="preserve">estimate </w:delText>
        </w:r>
      </w:del>
      <w:ins w:id="467" w:author="Nicholas Matzke" w:date="2025-12-04T15:14:00Z" w16du:dateUtc="2025-12-04T02:14:00Z">
        <w:r w:rsidR="007039A2">
          <w:rPr>
            <w:rFonts w:ascii="Times New Roman" w:eastAsia="Times New Roman" w:hAnsi="Times New Roman" w:cs="Times New Roman"/>
            <w:sz w:val="24"/>
            <w:szCs w:val="24"/>
          </w:rPr>
          <w:t xml:space="preserve">infer </w:t>
        </w:r>
      </w:ins>
      <w:r>
        <w:rPr>
          <w:rFonts w:ascii="Times New Roman" w:eastAsia="Times New Roman" w:hAnsi="Times New Roman" w:cs="Times New Roman"/>
          <w:sz w:val="24"/>
          <w:szCs w:val="24"/>
        </w:rPr>
        <w:t xml:space="preserve">maximum likelihood parameters for various evolutionary models of trap-type transitions. Model fit was evaluated using the maximised log-likelihood (lnL) and Akaike Information Criterion (AIC) scores (Lanfear et al., 2014). AIC provides a framework for comparing alternative evolutionary models based on their relative explanatory power and predictive accuracy (Burnham &amp; Anderson, 2002). Unlike the Bayesian Information Criterion (BIC), which assumes the true model is among those tested and applies a stronger penalty for complexity (Burnham &amp; Anderson, 2002), AIC is more appropriate for phylogenetic comparative analyses where models represent biological hypotheses rather than exact descriptions of reality. This approach allows biologically plausible but complex models, such as variants of the pitcher hypothesis, to be evaluated without over-penalisation for additional parameters. </w:t>
      </w:r>
    </w:p>
    <w:p w14:paraId="5F95EE34" w14:textId="77777777" w:rsidR="00736861" w:rsidRDefault="00736861">
      <w:pPr>
        <w:spacing w:line="360" w:lineRule="auto"/>
        <w:jc w:val="both"/>
        <w:rPr>
          <w:ins w:id="468" w:author="Nicholas Matzke" w:date="2025-12-04T15:15:00Z" w16du:dateUtc="2025-12-04T02:15:00Z"/>
          <w:rFonts w:ascii="Times New Roman" w:eastAsia="Times New Roman" w:hAnsi="Times New Roman" w:cs="Times New Roman"/>
          <w:sz w:val="24"/>
          <w:szCs w:val="24"/>
        </w:rPr>
      </w:pPr>
    </w:p>
    <w:p w14:paraId="63D8C79D" w14:textId="510EFE95" w:rsidR="00245D77" w:rsidRDefault="00736861" w:rsidP="00825E62">
      <w:pPr>
        <w:spacing w:line="360" w:lineRule="auto"/>
        <w:jc w:val="both"/>
        <w:rPr>
          <w:rFonts w:ascii="Times New Roman" w:eastAsia="Times New Roman" w:hAnsi="Times New Roman" w:cs="Times New Roman"/>
          <w:sz w:val="24"/>
          <w:szCs w:val="24"/>
        </w:rPr>
      </w:pPr>
      <w:ins w:id="469" w:author="Nicholas Matzke" w:date="2025-12-04T15:15:00Z" w16du:dateUtc="2025-12-04T02:15:00Z">
        <w:r>
          <w:rPr>
            <w:rFonts w:ascii="Times New Roman" w:eastAsia="Times New Roman" w:hAnsi="Times New Roman" w:cs="Times New Roman"/>
            <w:sz w:val="24"/>
            <w:szCs w:val="24"/>
          </w:rPr>
          <w:t xml:space="preserve">After selection of the best-fitting model, </w:t>
        </w:r>
      </w:ins>
      <w:ins w:id="470" w:author="Nicholas Matzke" w:date="2025-12-04T15:16:00Z" w16du:dateUtc="2025-12-04T02:16:00Z">
        <w:r>
          <w:rPr>
            <w:rFonts w:ascii="Times New Roman" w:eastAsia="Times New Roman" w:hAnsi="Times New Roman" w:cs="Times New Roman"/>
            <w:sz w:val="24"/>
            <w:szCs w:val="24"/>
          </w:rPr>
          <w:t xml:space="preserve">the probabilities of </w:t>
        </w:r>
      </w:ins>
      <w:del w:id="471" w:author="Nicholas Matzke" w:date="2025-12-04T15:15:00Z" w16du:dateUtc="2025-12-04T02:15:00Z">
        <w:r w:rsidR="00000000" w:rsidDel="00736861">
          <w:rPr>
            <w:rFonts w:ascii="Times New Roman" w:eastAsia="Times New Roman" w:hAnsi="Times New Roman" w:cs="Times New Roman"/>
            <w:sz w:val="24"/>
            <w:szCs w:val="24"/>
          </w:rPr>
          <w:delText>A</w:delText>
        </w:r>
      </w:del>
      <w:ins w:id="472" w:author="Nicholas Matzke" w:date="2025-12-04T15:15:00Z" w16du:dateUtc="2025-12-04T02:15:00Z">
        <w:r>
          <w:rPr>
            <w:rFonts w:ascii="Times New Roman" w:eastAsia="Times New Roman" w:hAnsi="Times New Roman" w:cs="Times New Roman"/>
            <w:sz w:val="24"/>
            <w:szCs w:val="24"/>
          </w:rPr>
          <w:t>a</w:t>
        </w:r>
      </w:ins>
      <w:r w:rsidR="00000000">
        <w:rPr>
          <w:rFonts w:ascii="Times New Roman" w:eastAsia="Times New Roman" w:hAnsi="Times New Roman" w:cs="Times New Roman"/>
          <w:sz w:val="24"/>
          <w:szCs w:val="24"/>
        </w:rPr>
        <w:t xml:space="preserve">ncestral trap </w:t>
      </w:r>
      <w:del w:id="473" w:author="Nicholas Matzke" w:date="2025-12-04T15:15:00Z" w16du:dateUtc="2025-12-04T02:15:00Z">
        <w:r w:rsidR="00000000" w:rsidDel="00736861">
          <w:rPr>
            <w:rFonts w:ascii="Times New Roman" w:eastAsia="Times New Roman" w:hAnsi="Times New Roman" w:cs="Times New Roman"/>
            <w:sz w:val="24"/>
            <w:szCs w:val="24"/>
          </w:rPr>
          <w:delText xml:space="preserve">types </w:delText>
        </w:r>
      </w:del>
      <w:ins w:id="474" w:author="Nicholas Matzke" w:date="2025-12-04T15:15:00Z" w16du:dateUtc="2025-12-04T02:15:00Z">
        <w:r>
          <w:rPr>
            <w:rFonts w:ascii="Times New Roman" w:eastAsia="Times New Roman" w:hAnsi="Times New Roman" w:cs="Times New Roman"/>
            <w:sz w:val="24"/>
            <w:szCs w:val="24"/>
          </w:rPr>
          <w:t xml:space="preserve">states </w:t>
        </w:r>
      </w:ins>
      <w:r w:rsidR="00000000">
        <w:rPr>
          <w:rFonts w:ascii="Times New Roman" w:eastAsia="Times New Roman" w:hAnsi="Times New Roman" w:cs="Times New Roman"/>
          <w:sz w:val="24"/>
          <w:szCs w:val="24"/>
        </w:rPr>
        <w:t xml:space="preserve">were </w:t>
      </w:r>
      <w:del w:id="475" w:author="Nicholas Matzke" w:date="2025-12-04T15:16:00Z" w16du:dateUtc="2025-12-04T02:16:00Z">
        <w:r w:rsidR="00000000" w:rsidDel="00736861">
          <w:rPr>
            <w:rFonts w:ascii="Times New Roman" w:eastAsia="Times New Roman" w:hAnsi="Times New Roman" w:cs="Times New Roman"/>
            <w:sz w:val="24"/>
            <w:szCs w:val="24"/>
          </w:rPr>
          <w:delText xml:space="preserve">inferred </w:delText>
        </w:r>
      </w:del>
      <w:ins w:id="476" w:author="Nicholas Matzke" w:date="2025-12-04T15:16:00Z" w16du:dateUtc="2025-12-04T02:16:00Z">
        <w:r>
          <w:rPr>
            <w:rFonts w:ascii="Times New Roman" w:eastAsia="Times New Roman" w:hAnsi="Times New Roman" w:cs="Times New Roman"/>
            <w:sz w:val="24"/>
            <w:szCs w:val="24"/>
          </w:rPr>
          <w:t xml:space="preserve">calculated </w:t>
        </w:r>
      </w:ins>
      <w:r w:rsidR="00000000">
        <w:rPr>
          <w:rFonts w:ascii="Times New Roman" w:eastAsia="Times New Roman" w:hAnsi="Times New Roman" w:cs="Times New Roman"/>
          <w:sz w:val="24"/>
          <w:szCs w:val="24"/>
        </w:rPr>
        <w:t>using ancestral character estimation</w:t>
      </w:r>
      <w:del w:id="477" w:author="Nicholas Matzke" w:date="2025-12-04T15:16:00Z" w16du:dateUtc="2025-12-04T02:16:00Z">
        <w:r w:rsidR="00000000" w:rsidDel="00736861">
          <w:rPr>
            <w:rFonts w:ascii="Times New Roman" w:eastAsia="Times New Roman" w:hAnsi="Times New Roman" w:cs="Times New Roman"/>
            <w:sz w:val="24"/>
            <w:szCs w:val="24"/>
          </w:rPr>
          <w:delText xml:space="preserve">, </w:delText>
        </w:r>
      </w:del>
      <w:ins w:id="478" w:author="Nicholas Matzke" w:date="2025-12-04T15:16:00Z" w16du:dateUtc="2025-12-04T02:16:00Z">
        <w:r>
          <w:rPr>
            <w:rFonts w:ascii="Times New Roman" w:eastAsia="Times New Roman" w:hAnsi="Times New Roman" w:cs="Times New Roman"/>
            <w:sz w:val="24"/>
            <w:szCs w:val="24"/>
          </w:rPr>
          <w:t>. T</w:t>
        </w:r>
      </w:ins>
      <w:del w:id="479" w:author="Nicholas Matzke" w:date="2025-12-04T15:16:00Z" w16du:dateUtc="2025-12-04T02:16:00Z">
        <w:r w:rsidR="00000000" w:rsidDel="00736861">
          <w:rPr>
            <w:rFonts w:ascii="Times New Roman" w:eastAsia="Times New Roman" w:hAnsi="Times New Roman" w:cs="Times New Roman"/>
            <w:sz w:val="24"/>
            <w:szCs w:val="24"/>
          </w:rPr>
          <w:delText>and t</w:delText>
        </w:r>
      </w:del>
      <w:r w:rsidR="00000000">
        <w:rPr>
          <w:rFonts w:ascii="Times New Roman" w:eastAsia="Times New Roman" w:hAnsi="Times New Roman" w:cs="Times New Roman"/>
          <w:sz w:val="24"/>
          <w:szCs w:val="24"/>
        </w:rPr>
        <w:t xml:space="preserve">ransition dynamics were further explored with stochastic </w:t>
      </w:r>
      <w:ins w:id="480" w:author="Nicholas Matzke" w:date="2025-12-04T15:17:00Z" w16du:dateUtc="2025-12-04T02:17:00Z">
        <w:r>
          <w:rPr>
            <w:rFonts w:ascii="Times New Roman" w:eastAsia="Times New Roman" w:hAnsi="Times New Roman" w:cs="Times New Roman"/>
            <w:sz w:val="24"/>
            <w:szCs w:val="24"/>
          </w:rPr>
          <w:t xml:space="preserve">character </w:t>
        </w:r>
      </w:ins>
      <w:r w:rsidR="00000000">
        <w:rPr>
          <w:rFonts w:ascii="Times New Roman" w:eastAsia="Times New Roman" w:hAnsi="Times New Roman" w:cs="Times New Roman"/>
          <w:sz w:val="24"/>
          <w:szCs w:val="24"/>
        </w:rPr>
        <w:t xml:space="preserve">mapping using the function "simmap" in phytools. </w:t>
      </w:r>
      <w:ins w:id="481" w:author="Nicholas Matzke" w:date="2025-12-04T15:17:00Z" w16du:dateUtc="2025-12-04T02:17:00Z">
        <w:r w:rsidR="00825E62">
          <w:rPr>
            <w:rFonts w:ascii="Times New Roman" w:eastAsia="Times New Roman" w:hAnsi="Times New Roman" w:cs="Times New Roman"/>
            <w:sz w:val="24"/>
            <w:szCs w:val="24"/>
          </w:rPr>
          <w:t>100 stochastic sampling simulations were performed</w:t>
        </w:r>
      </w:ins>
      <w:ins w:id="482" w:author="Nicholas Matzke" w:date="2025-12-04T15:18:00Z" w16du:dateUtc="2025-12-04T02:18:00Z">
        <w:r w:rsidR="00825E62">
          <w:rPr>
            <w:rFonts w:ascii="Times New Roman" w:eastAsia="Times New Roman" w:hAnsi="Times New Roman" w:cs="Times New Roman"/>
            <w:sz w:val="24"/>
            <w:szCs w:val="24"/>
          </w:rPr>
          <w:t>. Fo</w:t>
        </w:r>
      </w:ins>
      <w:ins w:id="483" w:author="Nicholas Matzke" w:date="2025-12-04T15:19:00Z" w16du:dateUtc="2025-12-04T02:19:00Z">
        <w:r w:rsidR="00825E62">
          <w:rPr>
            <w:rFonts w:ascii="Times New Roman" w:eastAsia="Times New Roman" w:hAnsi="Times New Roman" w:cs="Times New Roman"/>
            <w:sz w:val="24"/>
            <w:szCs w:val="24"/>
          </w:rPr>
          <w:t xml:space="preserve">r key branches where major transitions in trap types occurred, </w:t>
        </w:r>
        <w:r w:rsidR="00825E62">
          <w:rPr>
            <w:rFonts w:ascii="Times New Roman" w:eastAsia="Times New Roman" w:hAnsi="Times New Roman" w:cs="Times New Roman"/>
            <w:sz w:val="24"/>
            <w:szCs w:val="24"/>
          </w:rPr>
          <w:t>state frequencies across maps</w:t>
        </w:r>
      </w:ins>
      <w:ins w:id="484" w:author="Nicholas Matzke" w:date="2025-12-04T15:17:00Z" w16du:dateUtc="2025-12-04T02:17:00Z">
        <w:r w:rsidR="00825E62">
          <w:rPr>
            <w:rFonts w:ascii="Times New Roman" w:eastAsia="Times New Roman" w:hAnsi="Times New Roman" w:cs="Times New Roman"/>
            <w:sz w:val="24"/>
            <w:szCs w:val="24"/>
          </w:rPr>
          <w:t xml:space="preserve"> </w:t>
        </w:r>
      </w:ins>
      <w:ins w:id="485" w:author="Nicholas Matzke" w:date="2025-12-04T15:19:00Z" w16du:dateUtc="2025-12-04T02:19:00Z">
        <w:r w:rsidR="00825E62">
          <w:rPr>
            <w:rFonts w:ascii="Times New Roman" w:eastAsia="Times New Roman" w:hAnsi="Times New Roman" w:cs="Times New Roman"/>
            <w:sz w:val="24"/>
            <w:szCs w:val="24"/>
          </w:rPr>
          <w:t>were aggregated at 100 un</w:t>
        </w:r>
      </w:ins>
      <w:ins w:id="486" w:author="Nicholas Matzke" w:date="2025-12-04T15:20:00Z" w16du:dateUtc="2025-12-04T02:20:00Z">
        <w:r w:rsidR="00825E62">
          <w:rPr>
            <w:rFonts w:ascii="Times New Roman" w:eastAsia="Times New Roman" w:hAnsi="Times New Roman" w:cs="Times New Roman"/>
            <w:sz w:val="24"/>
            <w:szCs w:val="24"/>
          </w:rPr>
          <w:t xml:space="preserve">iformly-spaced points along the branch, </w:t>
        </w:r>
      </w:ins>
      <w:del w:id="487" w:author="Nicholas Matzke" w:date="2025-12-04T15:18:00Z" w16du:dateUtc="2025-12-04T02:18:00Z">
        <w:r w:rsidR="00000000" w:rsidDel="00825E62">
          <w:rPr>
            <w:rFonts w:ascii="Times New Roman" w:eastAsia="Times New Roman" w:hAnsi="Times New Roman" w:cs="Times New Roman"/>
            <w:sz w:val="24"/>
            <w:szCs w:val="24"/>
          </w:rPr>
          <w:delText xml:space="preserve">To visualise how trap types changed over time within key branches, we </w:delText>
        </w:r>
      </w:del>
      <w:del w:id="488" w:author="Nicholas Matzke" w:date="2025-12-04T15:20:00Z" w16du:dateUtc="2025-12-04T02:20:00Z">
        <w:r w:rsidR="00000000" w:rsidDel="00825E62">
          <w:rPr>
            <w:rFonts w:ascii="Times New Roman" w:eastAsia="Times New Roman" w:hAnsi="Times New Roman" w:cs="Times New Roman"/>
            <w:sz w:val="24"/>
            <w:szCs w:val="24"/>
          </w:rPr>
          <w:delText>generate</w:delText>
        </w:r>
      </w:del>
      <w:del w:id="489" w:author="Nicholas Matzke" w:date="2025-12-04T15:18:00Z" w16du:dateUtc="2025-12-04T02:18:00Z">
        <w:r w:rsidR="00000000" w:rsidDel="00825E62">
          <w:rPr>
            <w:rFonts w:ascii="Times New Roman" w:eastAsia="Times New Roman" w:hAnsi="Times New Roman" w:cs="Times New Roman"/>
            <w:sz w:val="24"/>
            <w:szCs w:val="24"/>
          </w:rPr>
          <w:delText>d</w:delText>
        </w:r>
      </w:del>
      <w:del w:id="490" w:author="Nicholas Matzke" w:date="2025-12-04T15:20:00Z" w16du:dateUtc="2025-12-04T02:20:00Z">
        <w:r w:rsidR="00000000" w:rsidDel="00825E62">
          <w:rPr>
            <w:rFonts w:ascii="Times New Roman" w:eastAsia="Times New Roman" w:hAnsi="Times New Roman" w:cs="Times New Roman"/>
            <w:sz w:val="24"/>
            <w:szCs w:val="24"/>
          </w:rPr>
          <w:delText xml:space="preserve"> state distribution plots</w:delText>
        </w:r>
      </w:del>
      <w:ins w:id="491" w:author="Nicholas Matzke" w:date="2025-12-04T15:18:00Z" w16du:dateUtc="2025-12-04T02:18:00Z">
        <w:r w:rsidR="00825E62">
          <w:rPr>
            <w:rFonts w:ascii="Times New Roman" w:eastAsia="Times New Roman" w:hAnsi="Times New Roman" w:cs="Times New Roman"/>
            <w:sz w:val="24"/>
            <w:szCs w:val="24"/>
          </w:rPr>
          <w:t xml:space="preserve">in order to visualise </w:t>
        </w:r>
      </w:ins>
      <w:del w:id="492" w:author="Nicholas Matzke" w:date="2025-12-04T15:18:00Z" w16du:dateUtc="2025-12-04T02:18:00Z">
        <w:r w:rsidR="00000000" w:rsidDel="00825E62">
          <w:rPr>
            <w:rFonts w:ascii="Times New Roman" w:eastAsia="Times New Roman" w:hAnsi="Times New Roman" w:cs="Times New Roman"/>
            <w:sz w:val="24"/>
            <w:szCs w:val="24"/>
          </w:rPr>
          <w:delText xml:space="preserve">. These plots were based on a matrix recording dominant states at regular time intervals across multiple stochastic maps. The proportion </w:delText>
        </w:r>
      </w:del>
      <w:ins w:id="493" w:author="Nicholas Matzke" w:date="2025-12-04T15:18:00Z" w16du:dateUtc="2025-12-04T02:18:00Z">
        <w:r w:rsidR="00825E62">
          <w:rPr>
            <w:rFonts w:ascii="Times New Roman" w:eastAsia="Times New Roman" w:hAnsi="Times New Roman" w:cs="Times New Roman"/>
            <w:sz w:val="24"/>
            <w:szCs w:val="24"/>
          </w:rPr>
          <w:t xml:space="preserve">probability </w:t>
        </w:r>
      </w:ins>
      <w:r w:rsidR="00000000">
        <w:rPr>
          <w:rFonts w:ascii="Times New Roman" w:eastAsia="Times New Roman" w:hAnsi="Times New Roman" w:cs="Times New Roman"/>
          <w:sz w:val="24"/>
          <w:szCs w:val="24"/>
        </w:rPr>
        <w:t xml:space="preserve">of each state over time </w:t>
      </w:r>
      <w:ins w:id="494" w:author="Nicholas Matzke" w:date="2025-12-04T15:18:00Z" w16du:dateUtc="2025-12-04T02:18:00Z">
        <w:r w:rsidR="00825E62">
          <w:rPr>
            <w:rFonts w:ascii="Times New Roman" w:eastAsia="Times New Roman" w:hAnsi="Times New Roman" w:cs="Times New Roman"/>
            <w:sz w:val="24"/>
            <w:szCs w:val="24"/>
          </w:rPr>
          <w:t>along a branch</w:t>
        </w:r>
      </w:ins>
      <w:ins w:id="495" w:author="Nicholas Matzke" w:date="2025-12-04T15:21:00Z" w16du:dateUtc="2025-12-04T02:21:00Z">
        <w:r w:rsidR="007D4DDB">
          <w:rPr>
            <w:rFonts w:ascii="Times New Roman" w:eastAsia="Times New Roman" w:hAnsi="Times New Roman" w:cs="Times New Roman"/>
            <w:sz w:val="24"/>
            <w:szCs w:val="24"/>
          </w:rPr>
          <w:t>.</w:t>
        </w:r>
      </w:ins>
      <w:del w:id="496" w:author="Nicholas Matzke" w:date="2025-12-04T15:20:00Z" w16du:dateUtc="2025-12-04T02:20:00Z">
        <w:r w:rsidR="00000000" w:rsidDel="00825E62">
          <w:rPr>
            <w:rFonts w:ascii="Times New Roman" w:eastAsia="Times New Roman" w:hAnsi="Times New Roman" w:cs="Times New Roman"/>
            <w:sz w:val="24"/>
            <w:szCs w:val="24"/>
          </w:rPr>
          <w:delText xml:space="preserve">was calculated by aggregating state frequencies across maps, and </w:delText>
        </w:r>
      </w:del>
      <w:del w:id="497" w:author="Nicholas Matzke" w:date="2025-12-04T15:21:00Z" w16du:dateUtc="2025-12-04T02:21:00Z">
        <w:r w:rsidR="00000000" w:rsidDel="007D4DDB">
          <w:rPr>
            <w:rFonts w:ascii="Times New Roman" w:eastAsia="Times New Roman" w:hAnsi="Times New Roman" w:cs="Times New Roman"/>
            <w:sz w:val="24"/>
            <w:szCs w:val="24"/>
          </w:rPr>
          <w:delText xml:space="preserve">visualised as </w:delText>
        </w:r>
      </w:del>
      <w:del w:id="498" w:author="Nicholas Matzke" w:date="2025-12-04T15:20:00Z" w16du:dateUtc="2025-12-04T02:20:00Z">
        <w:r w:rsidR="00000000" w:rsidDel="00825E62">
          <w:rPr>
            <w:rFonts w:ascii="Times New Roman" w:eastAsia="Times New Roman" w:hAnsi="Times New Roman" w:cs="Times New Roman"/>
            <w:sz w:val="24"/>
            <w:szCs w:val="24"/>
          </w:rPr>
          <w:delText xml:space="preserve">stacked </w:delText>
        </w:r>
      </w:del>
      <w:del w:id="499" w:author="Nicholas Matzke" w:date="2025-12-04T15:21:00Z" w16du:dateUtc="2025-12-04T02:21:00Z">
        <w:r w:rsidR="00000000" w:rsidDel="007D4DDB">
          <w:rPr>
            <w:rFonts w:ascii="Times New Roman" w:eastAsia="Times New Roman" w:hAnsi="Times New Roman" w:cs="Times New Roman"/>
            <w:sz w:val="24"/>
            <w:szCs w:val="24"/>
          </w:rPr>
          <w:delText>density curves, with colour-coded regions showing the probability of each trap type along the length of the branch.</w:delText>
        </w:r>
      </w:del>
    </w:p>
    <w:p w14:paraId="0E6EC3DB" w14:textId="77777777" w:rsidR="00245D77" w:rsidRDefault="00000000">
      <w:pPr>
        <w:pStyle w:val="Heading1"/>
        <w:spacing w:line="360" w:lineRule="auto"/>
        <w:rPr>
          <w:rFonts w:ascii="Times New Roman" w:eastAsia="Times New Roman" w:hAnsi="Times New Roman" w:cs="Times New Roman"/>
          <w:b/>
          <w:bCs/>
        </w:rPr>
      </w:pPr>
      <w:bookmarkStart w:id="500" w:name="_r104a7l1d4kz" w:colFirst="0" w:colLast="0"/>
      <w:bookmarkEnd w:id="500"/>
      <w:r>
        <w:rPr>
          <w:rFonts w:ascii="Times New Roman" w:eastAsia="Times New Roman" w:hAnsi="Times New Roman" w:cs="Times New Roman"/>
          <w:b/>
          <w:bCs/>
        </w:rPr>
        <w:t>Results</w:t>
      </w:r>
    </w:p>
    <w:p w14:paraId="4A5C58AA" w14:textId="77777777" w:rsidR="00245D77" w:rsidRDefault="00000000">
      <w:pPr>
        <w:pStyle w:val="Heading2"/>
        <w:spacing w:line="360" w:lineRule="auto"/>
        <w:rPr>
          <w:rFonts w:ascii="Times New Roman" w:eastAsia="Times New Roman" w:hAnsi="Times New Roman" w:cs="Times New Roman"/>
          <w:b/>
          <w:bCs/>
        </w:rPr>
      </w:pPr>
      <w:bookmarkStart w:id="501" w:name="_g2t3qzsn2gf" w:colFirst="0" w:colLast="0"/>
      <w:bookmarkEnd w:id="501"/>
      <w:r>
        <w:rPr>
          <w:rFonts w:ascii="Times New Roman" w:eastAsia="Times New Roman" w:hAnsi="Times New Roman" w:cs="Times New Roman"/>
          <w:b/>
          <w:bCs/>
        </w:rPr>
        <w:t>Model Selection</w:t>
      </w:r>
    </w:p>
    <w:p w14:paraId="53C23CC3" w14:textId="52A052E9" w:rsidR="00245D77" w:rsidRDefault="00000000">
      <w:pPr>
        <w:spacing w:line="360" w:lineRule="auto"/>
        <w:jc w:val="both"/>
        <w:rPr>
          <w:rFonts w:ascii="Times New Roman" w:eastAsia="Times New Roman" w:hAnsi="Times New Roman" w:cs="Times New Roman"/>
          <w:sz w:val="24"/>
          <w:szCs w:val="24"/>
        </w:rPr>
      </w:pPr>
      <w:r w:rsidRPr="002B73A1">
        <w:rPr>
          <w:rFonts w:ascii="Times New Roman" w:eastAsia="Gungsuh" w:hAnsi="Times New Roman" w:cs="Times New Roman"/>
          <w:sz w:val="24"/>
          <w:szCs w:val="24"/>
        </w:rPr>
        <w:t xml:space="preserve">Maximised log-likelihood (LnL) and AIC with AIC weights for each of the 18 models are shown in Table 3. The best-fitting model was PH-7R-AAI, which is one of the pitcher hypothesis model variants. This model was selected based on the lowest AIC value of 707.10235 and the highest AIC weight of nearly 60%. Two similar models (PH-8R and PH-7R-GIP) account for the remaining </w:t>
      </w:r>
      <w:r w:rsidRPr="002B73A1">
        <w:rPr>
          <w:rFonts w:ascii="Cambria Math" w:eastAsia="Gungsuh" w:hAnsi="Cambria Math" w:cs="Cambria Math"/>
          <w:sz w:val="24"/>
          <w:szCs w:val="24"/>
        </w:rPr>
        <w:t>∼</w:t>
      </w:r>
      <w:r w:rsidRPr="002B73A1">
        <w:rPr>
          <w:rFonts w:ascii="Times New Roman" w:eastAsia="Gungsuh" w:hAnsi="Times New Roman" w:cs="Times New Roman"/>
          <w:sz w:val="24"/>
          <w:szCs w:val="24"/>
        </w:rPr>
        <w:t xml:space="preserve">40% of the weight, bringing the combined support for the top three models to &gt;99.9% of the credible set. These results indicate that models allowing the transitional pathways represented in the pitcher hypothesis for the origin of </w:t>
      </w:r>
      <w:r w:rsidRPr="002B73A1">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strongly outperform many other possible models, including those that permit a broader range </w:t>
      </w:r>
      <w:r>
        <w:rPr>
          <w:rFonts w:ascii="Times New Roman" w:eastAsia="Times New Roman" w:hAnsi="Times New Roman" w:cs="Times New Roman"/>
          <w:sz w:val="24"/>
          <w:szCs w:val="24"/>
        </w:rPr>
        <w:lastRenderedPageBreak/>
        <w:t>of transitions between traps, such as the parameter-poor Equal Rates (ER) model or the parameter-rich</w:t>
      </w:r>
      <w:del w:id="502" w:author="Nicholas Matzke" w:date="2025-12-04T15:23:00Z" w16du:dateUtc="2025-12-04T02:23:00Z">
        <w:r w:rsidDel="006D0B70">
          <w:rPr>
            <w:rFonts w:ascii="Times New Roman" w:eastAsia="Times New Roman" w:hAnsi="Times New Roman" w:cs="Times New Roman"/>
            <w:sz w:val="24"/>
            <w:szCs w:val="24"/>
          </w:rPr>
          <w:delText>er</w:delText>
        </w:r>
      </w:del>
      <w:r>
        <w:rPr>
          <w:rFonts w:ascii="Times New Roman" w:eastAsia="Times New Roman" w:hAnsi="Times New Roman" w:cs="Times New Roman"/>
          <w:sz w:val="24"/>
          <w:szCs w:val="24"/>
        </w:rPr>
        <w:t xml:space="preserve"> All Rates Different (ARD) model.</w:t>
      </w:r>
    </w:p>
    <w:p w14:paraId="5DA1D7DC" w14:textId="77777777" w:rsidR="00245D77" w:rsidRDefault="00245D77">
      <w:pPr>
        <w:spacing w:line="360" w:lineRule="auto"/>
        <w:rPr>
          <w:rFonts w:ascii="Times New Roman" w:eastAsia="Times New Roman" w:hAnsi="Times New Roman" w:cs="Times New Roman"/>
          <w:sz w:val="24"/>
          <w:szCs w:val="24"/>
        </w:rPr>
      </w:pPr>
    </w:p>
    <w:p w14:paraId="24E2F6A7" w14:textId="2FB4DEBD"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Table 3.</w:t>
      </w:r>
      <w:r>
        <w:rPr>
          <w:rFonts w:ascii="Times New Roman" w:eastAsia="Times New Roman" w:hAnsi="Times New Roman" w:cs="Times New Roman"/>
          <w:sz w:val="24"/>
          <w:szCs w:val="24"/>
        </w:rPr>
        <w:t xml:space="preserve"> AIC summary table for each phylogenetic model. Provided are model log-likelihoods, delta AIC (difference from the best</w:t>
      </w:r>
      <w:del w:id="503" w:author="Nicholas Matzke" w:date="2025-12-04T15:22:00Z" w16du:dateUtc="2025-12-04T02:22:00Z">
        <w:r w:rsidDel="0042447D">
          <w:rPr>
            <w:rFonts w:ascii="Times New Roman" w:eastAsia="Times New Roman" w:hAnsi="Times New Roman" w:cs="Times New Roman"/>
            <w:sz w:val="24"/>
            <w:szCs w:val="24"/>
          </w:rPr>
          <w:delText>/</w:delText>
        </w:r>
      </w:del>
      <w:ins w:id="504" w:author="Nicholas Matzke" w:date="2025-12-04T15:22:00Z" w16du:dateUtc="2025-12-04T02:22:00Z">
        <w:r w:rsidR="0042447D">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lowest AIC), relative likelihood (rel_likes), AIC values and weights. </w:t>
      </w:r>
    </w:p>
    <w:p w14:paraId="321D3571" w14:textId="77777777" w:rsidR="00245D77"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A73CC7" wp14:editId="2FD36B8C">
            <wp:extent cx="5731200" cy="2438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731200" cy="2438400"/>
                    </a:xfrm>
                    <a:prstGeom prst="rect">
                      <a:avLst/>
                    </a:prstGeom>
                    <a:ln/>
                  </pic:spPr>
                </pic:pic>
              </a:graphicData>
            </a:graphic>
          </wp:inline>
        </w:drawing>
      </w:r>
    </w:p>
    <w:p w14:paraId="2598028C" w14:textId="77777777" w:rsidR="00245D77" w:rsidRDefault="00000000">
      <w:pPr>
        <w:spacing w:line="360" w:lineRule="auto"/>
        <w:rPr>
          <w:rFonts w:ascii="Times New Roman" w:eastAsia="Times New Roman" w:hAnsi="Times New Roman" w:cs="Times New Roman"/>
          <w:sz w:val="24"/>
          <w:szCs w:val="24"/>
        </w:rPr>
      </w:pPr>
      <w:r>
        <w:br w:type="page"/>
      </w:r>
    </w:p>
    <w:p w14:paraId="53A68E2C" w14:textId="77777777" w:rsidR="00245D77" w:rsidRDefault="00000000">
      <w:pPr>
        <w:pStyle w:val="Heading2"/>
        <w:spacing w:line="360" w:lineRule="auto"/>
        <w:rPr>
          <w:rFonts w:ascii="Times New Roman" w:eastAsia="Times New Roman" w:hAnsi="Times New Roman" w:cs="Times New Roman"/>
          <w:b/>
          <w:bCs/>
        </w:rPr>
      </w:pPr>
      <w:bookmarkStart w:id="505" w:name="_7kupp1eh3qax" w:colFirst="0" w:colLast="0"/>
      <w:bookmarkEnd w:id="505"/>
      <w:r>
        <w:rPr>
          <w:rFonts w:ascii="Times New Roman" w:eastAsia="Times New Roman" w:hAnsi="Times New Roman" w:cs="Times New Roman"/>
          <w:b/>
          <w:bCs/>
        </w:rPr>
        <w:lastRenderedPageBreak/>
        <w:t>Lentibulariaceae</w:t>
      </w:r>
    </w:p>
    <w:p w14:paraId="37A91B9B" w14:textId="103D71A0" w:rsidR="00245D77" w:rsidRDefault="006D0B70">
      <w:pPr>
        <w:spacing w:line="360" w:lineRule="auto"/>
        <w:jc w:val="both"/>
        <w:rPr>
          <w:rFonts w:ascii="Times New Roman" w:eastAsia="Times New Roman" w:hAnsi="Times New Roman" w:cs="Times New Roman"/>
          <w:sz w:val="24"/>
          <w:szCs w:val="24"/>
        </w:rPr>
      </w:pPr>
      <w:ins w:id="506" w:author="Nicholas Matzke" w:date="2025-12-04T15:23:00Z" w16du:dateUtc="2025-12-04T02:23:00Z">
        <w:r>
          <w:rPr>
            <w:rFonts w:ascii="Times New Roman" w:eastAsia="Times New Roman" w:hAnsi="Times New Roman" w:cs="Times New Roman"/>
            <w:sz w:val="24"/>
            <w:szCs w:val="24"/>
          </w:rPr>
          <w:t xml:space="preserve">Ancestral state probabilities and </w:t>
        </w:r>
      </w:ins>
      <w:del w:id="507" w:author="Nicholas Matzke" w:date="2025-12-04T15:23:00Z" w16du:dateUtc="2025-12-04T02:23:00Z">
        <w:r w:rsidR="00000000" w:rsidDel="006D0B70">
          <w:rPr>
            <w:rFonts w:ascii="Times New Roman" w:eastAsia="Times New Roman" w:hAnsi="Times New Roman" w:cs="Times New Roman"/>
            <w:sz w:val="24"/>
            <w:szCs w:val="24"/>
          </w:rPr>
          <w:delText xml:space="preserve">Phylogenetic </w:delText>
        </w:r>
      </w:del>
      <w:r w:rsidR="00000000">
        <w:rPr>
          <w:rFonts w:ascii="Times New Roman" w:eastAsia="Times New Roman" w:hAnsi="Times New Roman" w:cs="Times New Roman"/>
          <w:sz w:val="24"/>
          <w:szCs w:val="24"/>
        </w:rPr>
        <w:t>stochastic mapping under the best-fitting PH-7R-AAI model suggest</w:t>
      </w:r>
      <w:del w:id="508" w:author="Nicholas Matzke" w:date="2025-12-04T15:23:00Z" w16du:dateUtc="2025-12-04T02:23:00Z">
        <w:r w:rsidR="00000000" w:rsidDel="006D0B70">
          <w:rPr>
            <w:rFonts w:ascii="Times New Roman" w:eastAsia="Times New Roman" w:hAnsi="Times New Roman" w:cs="Times New Roman"/>
            <w:sz w:val="24"/>
            <w:szCs w:val="24"/>
          </w:rPr>
          <w:delText>s</w:delText>
        </w:r>
      </w:del>
      <w:r w:rsidR="00000000">
        <w:rPr>
          <w:rFonts w:ascii="Times New Roman" w:eastAsia="Times New Roman" w:hAnsi="Times New Roman" w:cs="Times New Roman"/>
          <w:sz w:val="24"/>
          <w:szCs w:val="24"/>
        </w:rPr>
        <w:t xml:space="preserve"> that the branch below the common ancestor of Lentibulariaceae was non-carnivorous (indicated by the white circle at the branch bottom). </w:t>
      </w:r>
      <w:del w:id="509" w:author="Nicholas Matzke" w:date="2025-12-04T15:25:00Z" w16du:dateUtc="2025-12-04T02:25:00Z">
        <w:r w:rsidR="00000000" w:rsidDel="006D0B70">
          <w:rPr>
            <w:rFonts w:ascii="Times New Roman" w:eastAsia="Times New Roman" w:hAnsi="Times New Roman" w:cs="Times New Roman"/>
            <w:sz w:val="24"/>
            <w:szCs w:val="24"/>
          </w:rPr>
          <w:delText>However, t</w:delText>
        </w:r>
      </w:del>
      <w:ins w:id="510" w:author="Nicholas Matzke" w:date="2025-12-04T15:25:00Z" w16du:dateUtc="2025-12-04T02:25:00Z">
        <w:r>
          <w:rPr>
            <w:rFonts w:ascii="Times New Roman" w:eastAsia="Times New Roman" w:hAnsi="Times New Roman" w:cs="Times New Roman"/>
            <w:sz w:val="24"/>
            <w:szCs w:val="24"/>
          </w:rPr>
          <w:t>T</w:t>
        </w:r>
      </w:ins>
      <w:r w:rsidR="00000000">
        <w:rPr>
          <w:rFonts w:ascii="Times New Roman" w:eastAsia="Times New Roman" w:hAnsi="Times New Roman" w:cs="Times New Roman"/>
          <w:sz w:val="24"/>
          <w:szCs w:val="24"/>
        </w:rPr>
        <w:t xml:space="preserve">he most recent common ancestor of crown Lentibulariaceae was likely carnivorous with </w:t>
      </w:r>
      <w:ins w:id="511" w:author="Nicholas Matzke" w:date="2025-12-04T15:25:00Z" w16du:dateUtc="2025-12-04T02:25:00Z">
        <w:r>
          <w:rPr>
            <w:rFonts w:ascii="Times New Roman" w:eastAsia="Times New Roman" w:hAnsi="Times New Roman" w:cs="Times New Roman"/>
            <w:sz w:val="24"/>
            <w:szCs w:val="24"/>
          </w:rPr>
          <w:t xml:space="preserve">either </w:t>
        </w:r>
      </w:ins>
      <w:ins w:id="512" w:author="Nicholas Matzke" w:date="2025-12-04T15:24:00Z" w16du:dateUtc="2025-12-04T02:24:00Z">
        <w:r>
          <w:rPr>
            <w:rFonts w:ascii="Times New Roman" w:eastAsia="Times New Roman" w:hAnsi="Times New Roman" w:cs="Times New Roman"/>
            <w:sz w:val="24"/>
            <w:szCs w:val="24"/>
          </w:rPr>
          <w:t>an</w:t>
        </w:r>
      </w:ins>
      <w:r w:rsidR="00000000">
        <w:rPr>
          <w:rFonts w:ascii="Times New Roman" w:eastAsia="Times New Roman" w:hAnsi="Times New Roman" w:cs="Times New Roman"/>
          <w:sz w:val="24"/>
          <w:szCs w:val="24"/>
        </w:rPr>
        <w:t xml:space="preserve"> "intermediate" trap </w:t>
      </w:r>
      <w:ins w:id="513" w:author="Nicholas Matzke" w:date="2025-12-04T15:23:00Z" w16du:dateUtc="2025-12-04T02:23:00Z">
        <w:r>
          <w:rPr>
            <w:rFonts w:ascii="Times New Roman" w:eastAsia="Times New Roman" w:hAnsi="Times New Roman" w:cs="Times New Roman"/>
            <w:sz w:val="24"/>
            <w:szCs w:val="24"/>
          </w:rPr>
          <w:t xml:space="preserve">type, </w:t>
        </w:r>
      </w:ins>
      <w:r w:rsidR="00000000">
        <w:rPr>
          <w:rFonts w:ascii="Times New Roman" w:eastAsia="Times New Roman" w:hAnsi="Times New Roman" w:cs="Times New Roman"/>
          <w:sz w:val="24"/>
          <w:szCs w:val="24"/>
        </w:rPr>
        <w:t xml:space="preserve">having both adhesive and pitcher traits </w:t>
      </w:r>
      <w:ins w:id="514" w:author="Nicholas Matzke" w:date="2025-12-04T15:24:00Z" w16du:dateUtc="2025-12-04T02:24:00Z">
        <w:r>
          <w:rPr>
            <w:rFonts w:ascii="Times New Roman" w:eastAsia="Times New Roman" w:hAnsi="Times New Roman" w:cs="Times New Roman"/>
            <w:sz w:val="24"/>
            <w:szCs w:val="24"/>
          </w:rPr>
          <w:t>(</w:t>
        </w:r>
      </w:ins>
      <w:r w:rsidR="00000000">
        <w:rPr>
          <w:rFonts w:ascii="Times New Roman" w:eastAsia="Times New Roman" w:hAnsi="Times New Roman" w:cs="Times New Roman"/>
          <w:sz w:val="24"/>
          <w:szCs w:val="24"/>
        </w:rPr>
        <w:t>indicated by the grey</w:t>
      </w:r>
      <w:del w:id="515" w:author="Nicholas Matzke" w:date="2025-12-04T15:25:00Z" w16du:dateUtc="2025-12-04T02:25:00Z">
        <w:r w:rsidR="00000000" w:rsidDel="006D0B70">
          <w:rPr>
            <w:rFonts w:ascii="Times New Roman" w:eastAsia="Times New Roman" w:hAnsi="Times New Roman" w:cs="Times New Roman"/>
            <w:sz w:val="24"/>
            <w:szCs w:val="24"/>
          </w:rPr>
          <w:delText xml:space="preserve"> circle</w:delText>
        </w:r>
      </w:del>
      <w:ins w:id="516" w:author="Nicholas Matzke" w:date="2025-12-04T15:24:00Z" w16du:dateUtc="2025-12-04T02:24:00Z">
        <w:r>
          <w:rPr>
            <w:rFonts w:ascii="Times New Roman" w:eastAsia="Times New Roman" w:hAnsi="Times New Roman" w:cs="Times New Roman"/>
            <w:sz w:val="24"/>
            <w:szCs w:val="24"/>
          </w:rPr>
          <w:t>)</w:t>
        </w:r>
      </w:ins>
      <w:r w:rsidR="00000000">
        <w:rPr>
          <w:rFonts w:ascii="Times New Roman" w:eastAsia="Times New Roman" w:hAnsi="Times New Roman" w:cs="Times New Roman"/>
          <w:sz w:val="24"/>
          <w:szCs w:val="24"/>
        </w:rPr>
        <w:t xml:space="preserve">, </w:t>
      </w:r>
      <w:del w:id="517" w:author="Nicholas Matzke" w:date="2025-12-04T15:25:00Z" w16du:dateUtc="2025-12-04T02:25:00Z">
        <w:r w:rsidR="00000000" w:rsidDel="006D0B70">
          <w:rPr>
            <w:rFonts w:ascii="Times New Roman" w:eastAsia="Times New Roman" w:hAnsi="Times New Roman" w:cs="Times New Roman"/>
            <w:sz w:val="24"/>
            <w:szCs w:val="24"/>
          </w:rPr>
          <w:delText xml:space="preserve">and </w:delText>
        </w:r>
      </w:del>
      <w:ins w:id="518" w:author="Nicholas Matzke" w:date="2025-12-04T15:25:00Z" w16du:dateUtc="2025-12-04T02:25:00Z">
        <w:r>
          <w:rPr>
            <w:rFonts w:ascii="Times New Roman" w:eastAsia="Times New Roman" w:hAnsi="Times New Roman" w:cs="Times New Roman"/>
            <w:sz w:val="24"/>
            <w:szCs w:val="24"/>
          </w:rPr>
          <w:t xml:space="preserve">or a </w:t>
        </w:r>
      </w:ins>
      <w:r w:rsidR="00000000">
        <w:rPr>
          <w:rFonts w:ascii="Times New Roman" w:eastAsia="Times New Roman" w:hAnsi="Times New Roman" w:cs="Times New Roman"/>
          <w:sz w:val="24"/>
          <w:szCs w:val="24"/>
        </w:rPr>
        <w:t xml:space="preserve">ground pitcher trap </w:t>
      </w:r>
      <w:del w:id="519" w:author="Nicholas Matzke" w:date="2025-12-04T15:25:00Z" w16du:dateUtc="2025-12-04T02:25:00Z">
        <w:r w:rsidR="00000000" w:rsidDel="006D0B70">
          <w:rPr>
            <w:rFonts w:ascii="Times New Roman" w:eastAsia="Times New Roman" w:hAnsi="Times New Roman" w:cs="Times New Roman"/>
            <w:sz w:val="24"/>
            <w:szCs w:val="24"/>
          </w:rPr>
          <w:delText xml:space="preserve">indicated by </w:delText>
        </w:r>
      </w:del>
      <w:ins w:id="520" w:author="Nicholas Matzke" w:date="2025-12-04T15:25:00Z" w16du:dateUtc="2025-12-04T02:25:00Z">
        <w:r>
          <w:rPr>
            <w:rFonts w:ascii="Times New Roman" w:eastAsia="Times New Roman" w:hAnsi="Times New Roman" w:cs="Times New Roman"/>
            <w:sz w:val="24"/>
            <w:szCs w:val="24"/>
          </w:rPr>
          <w:t>(</w:t>
        </w:r>
      </w:ins>
      <w:r w:rsidR="00000000">
        <w:rPr>
          <w:rFonts w:ascii="Times New Roman" w:eastAsia="Times New Roman" w:hAnsi="Times New Roman" w:cs="Times New Roman"/>
          <w:sz w:val="24"/>
          <w:szCs w:val="24"/>
        </w:rPr>
        <w:t>dark green</w:t>
      </w:r>
      <w:ins w:id="521" w:author="Nicholas Matzke" w:date="2025-12-04T15:25:00Z" w16du:dateUtc="2025-12-04T02:25:00Z">
        <w:r>
          <w:rPr>
            <w:rFonts w:ascii="Times New Roman" w:eastAsia="Times New Roman" w:hAnsi="Times New Roman" w:cs="Times New Roman"/>
            <w:sz w:val="24"/>
            <w:szCs w:val="24"/>
          </w:rPr>
          <w:t>)</w:t>
        </w:r>
      </w:ins>
      <w:r w:rsidR="00000000">
        <w:rPr>
          <w:rFonts w:ascii="Times New Roman" w:eastAsia="Times New Roman" w:hAnsi="Times New Roman" w:cs="Times New Roman"/>
          <w:sz w:val="24"/>
          <w:szCs w:val="24"/>
        </w:rPr>
        <w:t xml:space="preserve"> </w:t>
      </w:r>
      <w:del w:id="522" w:author="Nicholas Matzke" w:date="2025-12-04T15:25:00Z" w16du:dateUtc="2025-12-04T02:25:00Z">
        <w:r w:rsidR="00000000" w:rsidDel="006D0B70">
          <w:rPr>
            <w:rFonts w:ascii="Times New Roman" w:eastAsia="Times New Roman" w:hAnsi="Times New Roman" w:cs="Times New Roman"/>
            <w:sz w:val="24"/>
            <w:szCs w:val="24"/>
          </w:rPr>
          <w:delText xml:space="preserve">circle </w:delText>
        </w:r>
      </w:del>
      <w:r w:rsidR="00000000">
        <w:rPr>
          <w:rFonts w:ascii="Times New Roman" w:eastAsia="Times New Roman" w:hAnsi="Times New Roman" w:cs="Times New Roman"/>
          <w:sz w:val="24"/>
          <w:szCs w:val="24"/>
        </w:rPr>
        <w:t>(see Figure 2). The ancestral trap then diverged into more specialised traps over time (</w:t>
      </w:r>
      <w:r w:rsidR="00000000">
        <w:rPr>
          <w:rFonts w:ascii="Times New Roman" w:eastAsia="Times New Roman" w:hAnsi="Times New Roman" w:cs="Times New Roman"/>
          <w:i/>
          <w:iCs/>
          <w:sz w:val="24"/>
          <w:szCs w:val="24"/>
        </w:rPr>
        <w:t>Utricularia,</w:t>
      </w:r>
      <w:r w:rsidR="00000000">
        <w:rPr>
          <w:rFonts w:ascii="Times New Roman" w:eastAsia="Times New Roman" w:hAnsi="Times New Roman" w:cs="Times New Roman"/>
          <w:sz w:val="24"/>
          <w:szCs w:val="24"/>
        </w:rPr>
        <w:t xml:space="preserve"> </w:t>
      </w:r>
      <w:r w:rsidR="00000000">
        <w:rPr>
          <w:rFonts w:ascii="Times New Roman" w:eastAsia="Times New Roman" w:hAnsi="Times New Roman" w:cs="Times New Roman"/>
          <w:i/>
          <w:iCs/>
          <w:sz w:val="24"/>
          <w:szCs w:val="24"/>
        </w:rPr>
        <w:t>Genlisea</w:t>
      </w:r>
      <w:r w:rsidR="00000000">
        <w:rPr>
          <w:rFonts w:ascii="Times New Roman" w:eastAsia="Times New Roman" w:hAnsi="Times New Roman" w:cs="Times New Roman"/>
          <w:sz w:val="24"/>
          <w:szCs w:val="24"/>
        </w:rPr>
        <w:t xml:space="preserve">, and </w:t>
      </w:r>
      <w:r w:rsidR="00000000">
        <w:rPr>
          <w:rFonts w:ascii="Times New Roman" w:eastAsia="Times New Roman" w:hAnsi="Times New Roman" w:cs="Times New Roman"/>
          <w:i/>
          <w:iCs/>
          <w:sz w:val="24"/>
          <w:szCs w:val="24"/>
        </w:rPr>
        <w:t>Pinguicula</w:t>
      </w:r>
      <w:r w:rsidR="00000000">
        <w:rPr>
          <w:rFonts w:ascii="Times New Roman" w:eastAsia="Times New Roman" w:hAnsi="Times New Roman" w:cs="Times New Roman"/>
          <w:sz w:val="24"/>
          <w:szCs w:val="24"/>
        </w:rPr>
        <w:t xml:space="preserve">). State distribution plots visualise the change in ancestral state probabilities along the root branch of Lentibulariaceae, suggesting that a non-carnivorous ancestor (very light grey line, equivalent to white circles) likely acquired </w:t>
      </w:r>
      <w:del w:id="523" w:author="Nicholas Matzke" w:date="2025-12-04T15:26:00Z" w16du:dateUtc="2025-12-04T02:26:00Z">
        <w:r w:rsidR="00000000" w:rsidDel="006D0B70">
          <w:rPr>
            <w:rFonts w:ascii="Times New Roman" w:eastAsia="Times New Roman" w:hAnsi="Times New Roman" w:cs="Times New Roman"/>
            <w:sz w:val="24"/>
            <w:szCs w:val="24"/>
          </w:rPr>
          <w:delText xml:space="preserve">ground </w:delText>
        </w:r>
      </w:del>
      <w:r w:rsidR="00000000">
        <w:rPr>
          <w:rFonts w:ascii="Times New Roman" w:eastAsia="Times New Roman" w:hAnsi="Times New Roman" w:cs="Times New Roman"/>
          <w:sz w:val="24"/>
          <w:szCs w:val="24"/>
        </w:rPr>
        <w:t>adhesive traits (orange + yellow line) in the middle of the branch, which become</w:t>
      </w:r>
      <w:del w:id="524" w:author="Nicholas Matzke" w:date="2025-12-04T15:26:00Z" w16du:dateUtc="2025-12-04T02:26:00Z">
        <w:r w:rsidR="00000000" w:rsidDel="006D0B70">
          <w:rPr>
            <w:rFonts w:ascii="Times New Roman" w:eastAsia="Times New Roman" w:hAnsi="Times New Roman" w:cs="Times New Roman"/>
            <w:sz w:val="24"/>
            <w:szCs w:val="24"/>
          </w:rPr>
          <w:delText>s</w:delText>
        </w:r>
      </w:del>
      <w:r w:rsidR="00000000">
        <w:rPr>
          <w:rFonts w:ascii="Times New Roman" w:eastAsia="Times New Roman" w:hAnsi="Times New Roman" w:cs="Times New Roman"/>
          <w:sz w:val="24"/>
          <w:szCs w:val="24"/>
        </w:rPr>
        <w:t xml:space="preserve"> </w:t>
      </w:r>
      <w:ins w:id="525" w:author="Nicholas Matzke" w:date="2025-12-04T15:26:00Z" w16du:dateUtc="2025-12-04T02:26:00Z">
        <w:r>
          <w:rPr>
            <w:rFonts w:ascii="Times New Roman" w:eastAsia="Times New Roman" w:hAnsi="Times New Roman" w:cs="Times New Roman"/>
            <w:sz w:val="24"/>
            <w:szCs w:val="24"/>
          </w:rPr>
          <w:t xml:space="preserve">the </w:t>
        </w:r>
      </w:ins>
      <w:r w:rsidR="00000000">
        <w:rPr>
          <w:rFonts w:ascii="Times New Roman" w:eastAsia="Times New Roman" w:hAnsi="Times New Roman" w:cs="Times New Roman"/>
          <w:sz w:val="24"/>
          <w:szCs w:val="24"/>
        </w:rPr>
        <w:t>most probable</w:t>
      </w:r>
      <w:ins w:id="526" w:author="Nicholas Matzke" w:date="2025-12-04T15:26:00Z" w16du:dateUtc="2025-12-04T02:26:00Z">
        <w:r>
          <w:rPr>
            <w:rFonts w:ascii="Times New Roman" w:eastAsia="Times New Roman" w:hAnsi="Times New Roman" w:cs="Times New Roman"/>
            <w:sz w:val="24"/>
            <w:szCs w:val="24"/>
          </w:rPr>
          <w:t xml:space="preserve"> state early in the branch</w:t>
        </w:r>
      </w:ins>
      <w:r w:rsidR="00000000">
        <w:rPr>
          <w:rFonts w:ascii="Times New Roman" w:eastAsia="Times New Roman" w:hAnsi="Times New Roman" w:cs="Times New Roman"/>
          <w:sz w:val="24"/>
          <w:szCs w:val="24"/>
        </w:rPr>
        <w:t>. The ground adhesive/pitcher intermediate traits (dark grey line) then become the most probable state (see Figure 3a) and finally, the ground pitcher traits become the most probable state</w:t>
      </w:r>
      <w:del w:id="527" w:author="Nicholas Matzke" w:date="2025-12-04T15:26:00Z" w16du:dateUtc="2025-12-04T02:26:00Z">
        <w:r w:rsidR="00000000" w:rsidDel="006D0B70">
          <w:rPr>
            <w:rFonts w:ascii="Times New Roman" w:eastAsia="Times New Roman" w:hAnsi="Times New Roman" w:cs="Times New Roman"/>
            <w:sz w:val="24"/>
            <w:szCs w:val="24"/>
          </w:rPr>
          <w:delText xml:space="preserve"> which is the </w:delText>
        </w:r>
      </w:del>
      <w:ins w:id="528" w:author="Nicholas Matzke" w:date="2025-12-04T15:26:00Z" w16du:dateUtc="2025-12-04T02:26:00Z">
        <w:r>
          <w:rPr>
            <w:rFonts w:ascii="Times New Roman" w:eastAsia="Times New Roman" w:hAnsi="Times New Roman" w:cs="Times New Roman"/>
            <w:sz w:val="24"/>
            <w:szCs w:val="24"/>
          </w:rPr>
          <w:t xml:space="preserve"> just before the </w:t>
        </w:r>
      </w:ins>
      <w:r w:rsidR="00000000">
        <w:rPr>
          <w:rFonts w:ascii="Times New Roman" w:eastAsia="Times New Roman" w:hAnsi="Times New Roman" w:cs="Times New Roman"/>
          <w:sz w:val="24"/>
          <w:szCs w:val="24"/>
        </w:rPr>
        <w:t>common ancestor of Lentibulariaceae.</w:t>
      </w:r>
    </w:p>
    <w:p w14:paraId="6D94D92E" w14:textId="77777777" w:rsidR="00245D77" w:rsidRDefault="00245D77">
      <w:pPr>
        <w:spacing w:line="360" w:lineRule="auto"/>
        <w:rPr>
          <w:rFonts w:ascii="Times New Roman" w:eastAsia="Times New Roman" w:hAnsi="Times New Roman" w:cs="Times New Roman"/>
          <w:sz w:val="24"/>
          <w:szCs w:val="24"/>
        </w:rPr>
      </w:pPr>
    </w:p>
    <w:p w14:paraId="025CABAE" w14:textId="4395B438"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of the early branches in the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radiation reconstruct as ground adhesive/pitcher intermediate traps, like some living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On the branch ancestral to the common ancestor of </w:t>
      </w:r>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the ground pitcher traits (dark green line) </w:t>
      </w:r>
      <w:del w:id="529" w:author="Nicholas Matzke" w:date="2025-12-04T15:27:00Z" w16du:dateUtc="2025-12-04T02:27:00Z">
        <w:r w:rsidDel="00B20917">
          <w:rPr>
            <w:rFonts w:ascii="Times New Roman" w:eastAsia="Times New Roman" w:hAnsi="Times New Roman" w:cs="Times New Roman"/>
            <w:sz w:val="24"/>
            <w:szCs w:val="24"/>
          </w:rPr>
          <w:delText xml:space="preserve">become </w:delText>
        </w:r>
      </w:del>
      <w:ins w:id="530" w:author="Nicholas Matzke" w:date="2025-12-04T15:27:00Z" w16du:dateUtc="2025-12-04T02:27:00Z">
        <w:r w:rsidR="00B20917">
          <w:rPr>
            <w:rFonts w:ascii="Times New Roman" w:eastAsia="Times New Roman" w:hAnsi="Times New Roman" w:cs="Times New Roman"/>
            <w:sz w:val="24"/>
            <w:szCs w:val="24"/>
          </w:rPr>
          <w:t>begins as</w:t>
        </w:r>
        <w:r w:rsidR="00B2091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the most probable</w:t>
      </w:r>
      <w:ins w:id="531" w:author="Nicholas Matzke" w:date="2025-12-04T15:27:00Z" w16du:dateUtc="2025-12-04T02:27:00Z">
        <w:r w:rsidR="00B20917">
          <w:rPr>
            <w:rFonts w:ascii="Times New Roman" w:eastAsia="Times New Roman" w:hAnsi="Times New Roman" w:cs="Times New Roman"/>
            <w:sz w:val="24"/>
            <w:szCs w:val="24"/>
          </w:rPr>
          <w:t xml:space="preserve"> state, and increases brief</w:t>
        </w:r>
      </w:ins>
      <w:ins w:id="532" w:author="Nicholas Matzke" w:date="2025-12-04T15:28:00Z" w16du:dateUtc="2025-12-04T02:28:00Z">
        <w:r w:rsidR="00B20917">
          <w:rPr>
            <w:rFonts w:ascii="Times New Roman" w:eastAsia="Times New Roman" w:hAnsi="Times New Roman" w:cs="Times New Roman"/>
            <w:sz w:val="24"/>
            <w:szCs w:val="24"/>
          </w:rPr>
          <w:t xml:space="preserve">ly, but then </w:t>
        </w:r>
      </w:ins>
      <w:del w:id="533" w:author="Nicholas Matzke" w:date="2025-12-04T15:28:00Z" w16du:dateUtc="2025-12-04T02:28:00Z">
        <w:r w:rsidDel="00B20917">
          <w:rPr>
            <w:rFonts w:ascii="Times New Roman" w:eastAsia="Times New Roman" w:hAnsi="Times New Roman" w:cs="Times New Roman"/>
            <w:sz w:val="24"/>
            <w:szCs w:val="24"/>
          </w:rPr>
          <w:delText xml:space="preserve">, which </w:delText>
        </w:r>
      </w:del>
      <w:r>
        <w:rPr>
          <w:rFonts w:ascii="Times New Roman" w:eastAsia="Times New Roman" w:hAnsi="Times New Roman" w:cs="Times New Roman"/>
          <w:sz w:val="24"/>
          <w:szCs w:val="24"/>
        </w:rPr>
        <w:t>decrease</w:t>
      </w:r>
      <w:ins w:id="534" w:author="Nicholas Matzke" w:date="2025-12-04T15:28:00Z" w16du:dateUtc="2025-12-04T02:28:00Z">
        <w:r w:rsidR="00B20917">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w:t>
      </w:r>
      <w:del w:id="535" w:author="Nicholas Matzke" w:date="2025-12-04T15:28:00Z" w16du:dateUtc="2025-12-04T02:28:00Z">
        <w:r w:rsidDel="00B20917">
          <w:rPr>
            <w:rFonts w:ascii="Times New Roman" w:eastAsia="Times New Roman" w:hAnsi="Times New Roman" w:cs="Times New Roman"/>
            <w:sz w:val="24"/>
            <w:szCs w:val="24"/>
          </w:rPr>
          <w:delText xml:space="preserve">as time goes on along the branch. The </w:delText>
        </w:r>
      </w:del>
      <w:ins w:id="536" w:author="Nicholas Matzke" w:date="2025-12-04T15:28:00Z" w16du:dateUtc="2025-12-04T02:28:00Z">
        <w:r w:rsidR="00B20917">
          <w:rPr>
            <w:rFonts w:ascii="Times New Roman" w:eastAsia="Times New Roman" w:hAnsi="Times New Roman" w:cs="Times New Roman"/>
            <w:sz w:val="24"/>
            <w:szCs w:val="24"/>
          </w:rPr>
          <w:t xml:space="preserve">the </w:t>
        </w:r>
      </w:ins>
      <w:r>
        <w:rPr>
          <w:rFonts w:ascii="Times New Roman" w:eastAsia="Times New Roman" w:hAnsi="Times New Roman" w:cs="Times New Roman"/>
          <w:sz w:val="24"/>
          <w:szCs w:val="24"/>
        </w:rPr>
        <w:t xml:space="preserve">hypothesised amphibious eeltrap pitcher </w:t>
      </w:r>
      <w:ins w:id="537" w:author="Nicholas Matzke" w:date="2025-12-04T15:28:00Z" w16du:dateUtc="2025-12-04T02:28:00Z">
        <w:r w:rsidR="00B20917">
          <w:rPr>
            <w:rFonts w:ascii="Times New Roman" w:eastAsia="Times New Roman" w:hAnsi="Times New Roman" w:cs="Times New Roman"/>
            <w:sz w:val="24"/>
            <w:szCs w:val="24"/>
          </w:rPr>
          <w:t xml:space="preserve">increases in probability, </w:t>
        </w:r>
      </w:ins>
      <w:del w:id="538" w:author="Nicholas Matzke" w:date="2025-12-04T15:28:00Z" w16du:dateUtc="2025-12-04T02:28:00Z">
        <w:r w:rsidDel="00B20917">
          <w:rPr>
            <w:rFonts w:ascii="Times New Roman" w:eastAsia="Times New Roman" w:hAnsi="Times New Roman" w:cs="Times New Roman"/>
            <w:sz w:val="24"/>
            <w:szCs w:val="24"/>
          </w:rPr>
          <w:delText xml:space="preserve">is the most probable trap type, </w:delText>
        </w:r>
      </w:del>
      <w:r>
        <w:rPr>
          <w:rFonts w:ascii="Times New Roman" w:eastAsia="Times New Roman" w:hAnsi="Times New Roman" w:cs="Times New Roman"/>
          <w:sz w:val="24"/>
          <w:szCs w:val="24"/>
        </w:rPr>
        <w:t>leading to the last common ancestor node for the two genera  (see Figure 3b).</w:t>
      </w:r>
    </w:p>
    <w:p w14:paraId="3832F054" w14:textId="77777777" w:rsidR="00245D77"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CD197C0" wp14:editId="6FB77BEF">
            <wp:extent cx="4395788" cy="9035302"/>
            <wp:effectExtent l="12700" t="12700" r="12700" b="127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4395788" cy="9035302"/>
                    </a:xfrm>
                    <a:prstGeom prst="rect">
                      <a:avLst/>
                    </a:prstGeom>
                    <a:ln w="12700">
                      <a:solidFill>
                        <a:srgbClr val="000000"/>
                      </a:solidFill>
                      <a:prstDash val="solid"/>
                    </a:ln>
                  </pic:spPr>
                </pic:pic>
              </a:graphicData>
            </a:graphic>
          </wp:inline>
        </w:drawing>
      </w:r>
    </w:p>
    <w:p w14:paraId="153A9040" w14:textId="77777777" w:rsidR="00245D77" w:rsidRDefault="00000000">
      <w:pPr>
        <w:spacing w:line="360" w:lineRule="auto"/>
        <w:jc w:val="both"/>
        <w:rPr>
          <w:rFonts w:ascii="Times New Roman" w:eastAsia="Times New Roman" w:hAnsi="Times New Roman" w:cs="Times New Roman"/>
          <w:sz w:val="24"/>
          <w:szCs w:val="24"/>
        </w:rPr>
      </w:pPr>
      <w:r w:rsidRPr="00E20298">
        <w:rPr>
          <w:rFonts w:ascii="Times New Roman" w:eastAsia="Times New Roman" w:hAnsi="Times New Roman" w:cs="Times New Roman"/>
          <w:b/>
          <w:bCs/>
          <w:sz w:val="24"/>
          <w:szCs w:val="24"/>
          <w:rPrChange w:id="539" w:author="Nicholas Matzke" w:date="2025-12-04T15:28:00Z" w16du:dateUtc="2025-12-04T02:28:00Z">
            <w:rPr>
              <w:rFonts w:ascii="Times New Roman" w:eastAsia="Times New Roman" w:hAnsi="Times New Roman" w:cs="Times New Roman"/>
              <w:sz w:val="24"/>
              <w:szCs w:val="24"/>
            </w:rPr>
          </w:rPrChange>
        </w:rPr>
        <w:lastRenderedPageBreak/>
        <w:t>Figure 2.</w:t>
      </w:r>
      <w:r>
        <w:rPr>
          <w:rFonts w:ascii="Times New Roman" w:eastAsia="Times New Roman" w:hAnsi="Times New Roman" w:cs="Times New Roman"/>
          <w:sz w:val="24"/>
          <w:szCs w:val="24"/>
        </w:rPr>
        <w:t xml:space="preserve"> Ancestral trap state estimation for Lentibulariaceae under the best-fitting model (PH-7R-AAI) suggests that the branch below the common ancestor of the clade was non-carnivorous (white) and the common ancestor node had adhesive/pitcher intermediate+ground pitcher traits. The dark blue clade represents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bladder traps, light blue represents </w:t>
      </w:r>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 xml:space="preserve"> eeltraps, and the clade mixed with orange and grey represents </w:t>
      </w:r>
      <w:r>
        <w:rPr>
          <w:rFonts w:ascii="Times New Roman" w:eastAsia="Times New Roman" w:hAnsi="Times New Roman" w:cs="Times New Roman"/>
          <w:i/>
          <w:iCs/>
          <w:sz w:val="24"/>
          <w:szCs w:val="24"/>
        </w:rPr>
        <w:t>Pinguicula</w:t>
      </w:r>
      <w:r>
        <w:rPr>
          <w:rFonts w:ascii="Times New Roman" w:eastAsia="Times New Roman" w:hAnsi="Times New Roman" w:cs="Times New Roman"/>
          <w:sz w:val="24"/>
          <w:szCs w:val="24"/>
        </w:rPr>
        <w:t xml:space="preserve">. </w:t>
      </w:r>
    </w:p>
    <w:p w14:paraId="02BCA78B" w14:textId="77777777" w:rsidR="00245D77" w:rsidRDefault="00245D77">
      <w:pPr>
        <w:spacing w:line="360" w:lineRule="auto"/>
        <w:jc w:val="center"/>
        <w:rPr>
          <w:rFonts w:ascii="Times New Roman" w:eastAsia="Times New Roman" w:hAnsi="Times New Roman" w:cs="Times New Roman"/>
          <w:sz w:val="24"/>
          <w:szCs w:val="24"/>
        </w:rPr>
      </w:pPr>
    </w:p>
    <w:p w14:paraId="1A742D21" w14:textId="77777777" w:rsidR="00245D77"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1A8232" wp14:editId="2D01BA77">
            <wp:extent cx="5731200" cy="2235200"/>
            <wp:effectExtent l="12700" t="12700" r="12700" b="127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31200" cy="2235200"/>
                    </a:xfrm>
                    <a:prstGeom prst="rect">
                      <a:avLst/>
                    </a:prstGeom>
                    <a:ln w="12700">
                      <a:solidFill>
                        <a:srgbClr val="000000"/>
                      </a:solidFill>
                      <a:prstDash val="solid"/>
                    </a:ln>
                  </pic:spPr>
                </pic:pic>
              </a:graphicData>
            </a:graphic>
          </wp:inline>
        </w:drawing>
      </w:r>
    </w:p>
    <w:p w14:paraId="75F41637" w14:textId="21D1E15F" w:rsidR="00245D77"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 (a) State </w:t>
      </w:r>
      <w:del w:id="540" w:author="Nicholas Matzke" w:date="2025-12-04T15:29:00Z" w16du:dateUtc="2025-12-04T02:29:00Z">
        <w:r w:rsidDel="00AE2C53">
          <w:rPr>
            <w:rFonts w:ascii="Times New Roman" w:eastAsia="Times New Roman" w:hAnsi="Times New Roman" w:cs="Times New Roman"/>
            <w:sz w:val="24"/>
            <w:szCs w:val="24"/>
          </w:rPr>
          <w:delText xml:space="preserve">distribution </w:delText>
        </w:r>
      </w:del>
      <w:ins w:id="541" w:author="Nicholas Matzke" w:date="2025-12-04T15:29:00Z" w16du:dateUtc="2025-12-04T02:29:00Z">
        <w:r w:rsidR="00AE2C53">
          <w:rPr>
            <w:rFonts w:ascii="Times New Roman" w:eastAsia="Times New Roman" w:hAnsi="Times New Roman" w:cs="Times New Roman"/>
            <w:sz w:val="24"/>
            <w:szCs w:val="24"/>
          </w:rPr>
          <w:t>probabilities</w:t>
        </w:r>
        <w:r w:rsidR="00AE2C53">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over time along the Lentibulariaceae ancestral branch, showing the percentage of each state at different points along the branch's length. The plot illustrates changes in the prevalence of each state over time, with the ground adhesive/pitcher intermediate and ground pitcher traits peaking in frequency. (b) State </w:t>
      </w:r>
      <w:del w:id="542" w:author="Nicholas Matzke" w:date="2025-12-04T15:29:00Z" w16du:dateUtc="2025-12-04T02:29:00Z">
        <w:r w:rsidDel="00AE2C53">
          <w:rPr>
            <w:rFonts w:ascii="Times New Roman" w:eastAsia="Times New Roman" w:hAnsi="Times New Roman" w:cs="Times New Roman"/>
            <w:sz w:val="24"/>
            <w:szCs w:val="24"/>
          </w:rPr>
          <w:delText xml:space="preserve">distribution </w:delText>
        </w:r>
      </w:del>
      <w:ins w:id="543" w:author="Nicholas Matzke" w:date="2025-12-04T15:29:00Z" w16du:dateUtc="2025-12-04T02:29:00Z">
        <w:r w:rsidR="00AE2C53">
          <w:rPr>
            <w:rFonts w:ascii="Times New Roman" w:eastAsia="Times New Roman" w:hAnsi="Times New Roman" w:cs="Times New Roman"/>
            <w:sz w:val="24"/>
            <w:szCs w:val="24"/>
          </w:rPr>
          <w:t>probabilities</w:t>
        </w:r>
        <w:r w:rsidR="00AE2C53">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over time along the </w:t>
      </w:r>
      <w:r>
        <w:rPr>
          <w:rFonts w:ascii="Times New Roman" w:eastAsia="Times New Roman" w:hAnsi="Times New Roman" w:cs="Times New Roman"/>
          <w:i/>
          <w:iCs/>
          <w:sz w:val="24"/>
          <w:szCs w:val="24"/>
        </w:rPr>
        <w:t>Genlisea+Utricularia</w:t>
      </w:r>
      <w:r>
        <w:rPr>
          <w:rFonts w:ascii="Times New Roman" w:eastAsia="Times New Roman" w:hAnsi="Times New Roman" w:cs="Times New Roman"/>
          <w:sz w:val="24"/>
          <w:szCs w:val="24"/>
        </w:rPr>
        <w:t xml:space="preserve"> ancestral branch, showing the percentage of each state at different points along the branch's length. The plot illustrates changes in the prevalence of each state over time, with the amphibious eel trap peaking in frequency, with ground pitcher traits decreasing over time. </w:t>
      </w:r>
      <w:r>
        <w:br w:type="page"/>
      </w:r>
    </w:p>
    <w:p w14:paraId="30053AE9" w14:textId="77777777" w:rsidR="00245D77" w:rsidRDefault="00000000">
      <w:pPr>
        <w:pStyle w:val="Heading1"/>
        <w:spacing w:line="360" w:lineRule="auto"/>
        <w:rPr>
          <w:rFonts w:ascii="Times New Roman" w:eastAsia="Times New Roman" w:hAnsi="Times New Roman" w:cs="Times New Roman"/>
        </w:rPr>
      </w:pPr>
      <w:bookmarkStart w:id="544" w:name="_bf6bezjwtn9j" w:colFirst="0" w:colLast="0"/>
      <w:bookmarkEnd w:id="544"/>
      <w:r>
        <w:rPr>
          <w:rFonts w:ascii="Times New Roman" w:eastAsia="Times New Roman" w:hAnsi="Times New Roman" w:cs="Times New Roman"/>
        </w:rPr>
        <w:lastRenderedPageBreak/>
        <w:t>Discussion</w:t>
      </w:r>
    </w:p>
    <w:p w14:paraId="53B1CAF2" w14:textId="56972BBF" w:rsidR="00245D7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analyses support the </w:t>
      </w:r>
      <w:ins w:id="545" w:author="Nicholas Matzke" w:date="2025-12-04T15:29:00Z" w16du:dateUtc="2025-12-04T02:29:00Z">
        <w:r w:rsidR="00E30094">
          <w:rPr>
            <w:rFonts w:ascii="Times New Roman" w:eastAsia="Times New Roman" w:hAnsi="Times New Roman" w:cs="Times New Roman"/>
            <w:sz w:val="24"/>
            <w:szCs w:val="24"/>
          </w:rPr>
          <w:t xml:space="preserve">first statistical test of </w:t>
        </w:r>
      </w:ins>
      <w:ins w:id="546" w:author="Nicholas Matzke" w:date="2025-12-04T15:30:00Z" w16du:dateUtc="2025-12-04T02:30:00Z">
        <w:r w:rsidR="00E30094">
          <w:rPr>
            <w:rFonts w:ascii="Times New Roman" w:eastAsia="Times New Roman" w:hAnsi="Times New Roman" w:cs="Times New Roman"/>
            <w:sz w:val="24"/>
            <w:szCs w:val="24"/>
          </w:rPr>
          <w:t xml:space="preserve">the </w:t>
        </w:r>
      </w:ins>
      <w:del w:id="547" w:author="Nicholas Matzke" w:date="2025-12-04T15:30:00Z" w16du:dateUtc="2025-12-04T02:30:00Z">
        <w:r w:rsidDel="00E30094">
          <w:rPr>
            <w:rFonts w:ascii="Times New Roman" w:eastAsia="Times New Roman" w:hAnsi="Times New Roman" w:cs="Times New Roman"/>
            <w:sz w:val="24"/>
            <w:szCs w:val="24"/>
          </w:rPr>
          <w:delText xml:space="preserve">pitcher </w:delText>
        </w:r>
      </w:del>
      <w:ins w:id="548" w:author="Nicholas Matzke" w:date="2025-12-04T15:30:00Z" w16du:dateUtc="2025-12-04T02:30:00Z">
        <w:r w:rsidR="00E30094">
          <w:rPr>
            <w:rFonts w:ascii="Times New Roman" w:eastAsia="Times New Roman" w:hAnsi="Times New Roman" w:cs="Times New Roman"/>
            <w:sz w:val="24"/>
            <w:szCs w:val="24"/>
          </w:rPr>
          <w:t>P</w:t>
        </w:r>
        <w:r w:rsidR="00E30094">
          <w:rPr>
            <w:rFonts w:ascii="Times New Roman" w:eastAsia="Times New Roman" w:hAnsi="Times New Roman" w:cs="Times New Roman"/>
            <w:sz w:val="24"/>
            <w:szCs w:val="24"/>
          </w:rPr>
          <w:t xml:space="preserve">itcher </w:t>
        </w:r>
      </w:ins>
      <w:del w:id="549" w:author="Nicholas Matzke" w:date="2025-12-04T15:30:00Z" w16du:dateUtc="2025-12-04T02:30:00Z">
        <w:r w:rsidDel="00E30094">
          <w:rPr>
            <w:rFonts w:ascii="Times New Roman" w:eastAsia="Times New Roman" w:hAnsi="Times New Roman" w:cs="Times New Roman"/>
            <w:sz w:val="24"/>
            <w:szCs w:val="24"/>
          </w:rPr>
          <w:delText>hypothesis</w:delText>
        </w:r>
      </w:del>
      <w:ins w:id="550" w:author="Nicholas Matzke" w:date="2025-12-04T15:30:00Z" w16du:dateUtc="2025-12-04T02:30:00Z">
        <w:r w:rsidR="00E30094">
          <w:rPr>
            <w:rFonts w:ascii="Times New Roman" w:eastAsia="Times New Roman" w:hAnsi="Times New Roman" w:cs="Times New Roman"/>
            <w:sz w:val="24"/>
            <w:szCs w:val="24"/>
          </w:rPr>
          <w:t>H</w:t>
        </w:r>
        <w:r w:rsidR="00E30094">
          <w:rPr>
            <w:rFonts w:ascii="Times New Roman" w:eastAsia="Times New Roman" w:hAnsi="Times New Roman" w:cs="Times New Roman"/>
            <w:sz w:val="24"/>
            <w:szCs w:val="24"/>
          </w:rPr>
          <w:t>ypothesis</w:t>
        </w:r>
      </w:ins>
      <w:r>
        <w:rPr>
          <w:rFonts w:ascii="Times New Roman" w:eastAsia="Times New Roman" w:hAnsi="Times New Roman" w:cs="Times New Roman"/>
          <w:sz w:val="24"/>
          <w:szCs w:val="24"/>
        </w:rPr>
        <w:t xml:space="preserve">, which proposes a gradual evolutionary transition from adhesive traps to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bladder traps via </w:t>
      </w:r>
      <w:del w:id="551" w:author="Nicholas Matzke" w:date="2025-12-04T15:30:00Z" w16du:dateUtc="2025-12-04T02:30:00Z">
        <w:r w:rsidDel="00E30094">
          <w:rPr>
            <w:rFonts w:ascii="Times New Roman" w:eastAsia="Times New Roman" w:hAnsi="Times New Roman" w:cs="Times New Roman"/>
            <w:sz w:val="24"/>
            <w:szCs w:val="24"/>
          </w:rPr>
          <w:delText xml:space="preserve">a </w:delText>
        </w:r>
      </w:del>
      <w:ins w:id="552" w:author="Nicholas Matzke" w:date="2025-12-04T15:30:00Z" w16du:dateUtc="2025-12-04T02:30:00Z">
        <w:r w:rsidR="00E30094">
          <w:rPr>
            <w:rFonts w:ascii="Times New Roman" w:eastAsia="Times New Roman" w:hAnsi="Times New Roman" w:cs="Times New Roman"/>
            <w:sz w:val="24"/>
            <w:szCs w:val="24"/>
          </w:rPr>
          <w:t xml:space="preserve">a series of trap types, several of which are not observed in living Lentibulariacea, but which have </w:t>
        </w:r>
      </w:ins>
      <w:ins w:id="553" w:author="Nicholas Matzke" w:date="2025-12-04T15:31:00Z" w16du:dateUtc="2025-12-04T02:31:00Z">
        <w:r w:rsidR="00E30094">
          <w:rPr>
            <w:rFonts w:ascii="Times New Roman" w:eastAsia="Times New Roman" w:hAnsi="Times New Roman" w:cs="Times New Roman"/>
            <w:sz w:val="24"/>
            <w:szCs w:val="24"/>
          </w:rPr>
          <w:t xml:space="preserve">convergently </w:t>
        </w:r>
      </w:ins>
      <w:ins w:id="554" w:author="Nicholas Matzke" w:date="2025-12-04T15:30:00Z" w16du:dateUtc="2025-12-04T02:30:00Z">
        <w:r w:rsidR="00E30094">
          <w:rPr>
            <w:rFonts w:ascii="Times New Roman" w:eastAsia="Times New Roman" w:hAnsi="Times New Roman" w:cs="Times New Roman"/>
            <w:sz w:val="24"/>
            <w:szCs w:val="24"/>
          </w:rPr>
          <w:t xml:space="preserve">evolved </w:t>
        </w:r>
      </w:ins>
      <w:ins w:id="555" w:author="Nicholas Matzke" w:date="2025-12-04T15:31:00Z" w16du:dateUtc="2025-12-04T02:31:00Z">
        <w:r w:rsidR="00E30094">
          <w:rPr>
            <w:rFonts w:ascii="Times New Roman" w:eastAsia="Times New Roman" w:hAnsi="Times New Roman" w:cs="Times New Roman"/>
            <w:sz w:val="24"/>
            <w:szCs w:val="24"/>
          </w:rPr>
          <w:t>repeatedly in other carnivorous plant clades</w:t>
        </w:r>
      </w:ins>
      <w:del w:id="556" w:author="Nicholas Matzke" w:date="2025-12-04T15:31:00Z" w16du:dateUtc="2025-12-04T02:31:00Z">
        <w:r w:rsidDel="00E30094">
          <w:rPr>
            <w:rFonts w:ascii="Times New Roman" w:eastAsia="Times New Roman" w:hAnsi="Times New Roman" w:cs="Times New Roman"/>
            <w:sz w:val="24"/>
            <w:szCs w:val="24"/>
          </w:rPr>
          <w:delText>pitcher trap intermediate</w:delText>
        </w:r>
      </w:del>
      <w:r>
        <w:rPr>
          <w:rFonts w:ascii="Times New Roman" w:eastAsia="Times New Roman" w:hAnsi="Times New Roman" w:cs="Times New Roman"/>
          <w:sz w:val="24"/>
          <w:szCs w:val="24"/>
        </w:rPr>
        <w:t xml:space="preserve">. Models based on this hypothesis were </w:t>
      </w:r>
      <w:del w:id="557" w:author="Nicholas Matzke" w:date="2025-12-04T15:32:00Z" w16du:dateUtc="2025-12-04T02:32:00Z">
        <w:r w:rsidDel="0047667D">
          <w:rPr>
            <w:rFonts w:ascii="Times New Roman" w:eastAsia="Times New Roman" w:hAnsi="Times New Roman" w:cs="Times New Roman"/>
            <w:sz w:val="24"/>
            <w:szCs w:val="24"/>
          </w:rPr>
          <w:delText xml:space="preserve">consistently </w:delText>
        </w:r>
      </w:del>
      <w:ins w:id="558" w:author="Nicholas Matzke" w:date="2025-12-04T15:32:00Z" w16du:dateUtc="2025-12-04T02:32:00Z">
        <w:r w:rsidR="0047667D">
          <w:rPr>
            <w:rFonts w:ascii="Times New Roman" w:eastAsia="Times New Roman" w:hAnsi="Times New Roman" w:cs="Times New Roman"/>
            <w:sz w:val="24"/>
            <w:szCs w:val="24"/>
          </w:rPr>
          <w:t xml:space="preserve">the </w:t>
        </w:r>
      </w:ins>
      <w:ins w:id="559" w:author="Nicholas Matzke" w:date="2025-12-04T15:31:00Z" w16du:dateUtc="2025-12-04T02:31:00Z">
        <w:r w:rsidR="0047667D">
          <w:rPr>
            <w:rFonts w:ascii="Times New Roman" w:eastAsia="Times New Roman" w:hAnsi="Times New Roman" w:cs="Times New Roman"/>
            <w:sz w:val="24"/>
            <w:szCs w:val="24"/>
          </w:rPr>
          <w:t>top</w:t>
        </w:r>
      </w:ins>
      <w:ins w:id="560" w:author="Nicholas Matzke" w:date="2025-12-04T15:32:00Z" w16du:dateUtc="2025-12-04T02:32:00Z">
        <w:r w:rsidR="0047667D">
          <w:rPr>
            <w:rFonts w:ascii="Times New Roman" w:eastAsia="Times New Roman" w:hAnsi="Times New Roman" w:cs="Times New Roman"/>
            <w:sz w:val="24"/>
            <w:szCs w:val="24"/>
          </w:rPr>
          <w:t xml:space="preserve"> 8 </w:t>
        </w:r>
        <w:r w:rsidR="0047667D">
          <w:rPr>
            <w:rFonts w:ascii="Times New Roman" w:eastAsia="Times New Roman" w:hAnsi="Times New Roman" w:cs="Times New Roman"/>
            <w:sz w:val="24"/>
            <w:szCs w:val="24"/>
          </w:rPr>
          <w:t xml:space="preserve">best-fitting </w:t>
        </w:r>
      </w:ins>
      <w:del w:id="561" w:author="Nicholas Matzke" w:date="2025-12-04T15:32:00Z" w16du:dateUtc="2025-12-04T02:32:00Z">
        <w:r w:rsidDel="0047667D">
          <w:rPr>
            <w:rFonts w:ascii="Times New Roman" w:eastAsia="Times New Roman" w:hAnsi="Times New Roman" w:cs="Times New Roman"/>
            <w:sz w:val="24"/>
            <w:szCs w:val="24"/>
          </w:rPr>
          <w:delText xml:space="preserve">ranked </w:delText>
        </w:r>
      </w:del>
      <w:r>
        <w:rPr>
          <w:rFonts w:ascii="Times New Roman" w:eastAsia="Times New Roman" w:hAnsi="Times New Roman" w:cs="Times New Roman"/>
          <w:sz w:val="24"/>
          <w:szCs w:val="24"/>
        </w:rPr>
        <w:t xml:space="preserve">among </w:t>
      </w:r>
      <w:del w:id="562" w:author="Nicholas Matzke" w:date="2025-12-04T15:31:00Z" w16du:dateUtc="2025-12-04T02:31:00Z">
        <w:r w:rsidDel="0047667D">
          <w:rPr>
            <w:rFonts w:ascii="Times New Roman" w:eastAsia="Times New Roman" w:hAnsi="Times New Roman" w:cs="Times New Roman"/>
            <w:sz w:val="24"/>
            <w:szCs w:val="24"/>
          </w:rPr>
          <w:delText>the top eight</w:delText>
        </w:r>
      </w:del>
      <w:ins w:id="563" w:author="Nicholas Matzke" w:date="2025-12-04T15:31:00Z" w16du:dateUtc="2025-12-04T02:31:00Z">
        <w:r w:rsidR="0047667D">
          <w:rPr>
            <w:rFonts w:ascii="Times New Roman" w:eastAsia="Times New Roman" w:hAnsi="Times New Roman" w:cs="Times New Roman"/>
            <w:sz w:val="24"/>
            <w:szCs w:val="24"/>
          </w:rPr>
          <w:t xml:space="preserve">the 18 </w:t>
        </w:r>
      </w:ins>
      <w:ins w:id="564" w:author="Nicholas Matzke" w:date="2025-12-04T15:32:00Z" w16du:dateUtc="2025-12-04T02:32:00Z">
        <w:r w:rsidR="0047667D">
          <w:rPr>
            <w:rFonts w:ascii="Times New Roman" w:eastAsia="Times New Roman" w:hAnsi="Times New Roman" w:cs="Times New Roman"/>
            <w:sz w:val="24"/>
            <w:szCs w:val="24"/>
          </w:rPr>
          <w:t>tested</w:t>
        </w:r>
      </w:ins>
      <w:r>
        <w:rPr>
          <w:rFonts w:ascii="Times New Roman" w:eastAsia="Times New Roman" w:hAnsi="Times New Roman" w:cs="Times New Roman"/>
          <w:sz w:val="24"/>
          <w:szCs w:val="24"/>
        </w:rPr>
        <w:t xml:space="preserve">. These models (e.g., PH, PHR, PH-6R-A, PH-7R-AAI, PH-8R) describe a pathway where ancestral flypaper traps evolve </w:t>
      </w:r>
      <w:del w:id="565" w:author="Nicholas Matzke" w:date="2025-12-04T15:32:00Z" w16du:dateUtc="2025-12-04T02:32:00Z">
        <w:r w:rsidDel="00742DBF">
          <w:rPr>
            <w:rFonts w:ascii="Times New Roman" w:eastAsia="Times New Roman" w:hAnsi="Times New Roman" w:cs="Times New Roman"/>
            <w:sz w:val="24"/>
            <w:szCs w:val="24"/>
          </w:rPr>
          <w:delText xml:space="preserve">through </w:delText>
        </w:r>
      </w:del>
      <w:ins w:id="566" w:author="Nicholas Matzke" w:date="2025-12-04T15:32:00Z" w16du:dateUtc="2025-12-04T02:32:00Z">
        <w:r w:rsidR="00742DBF">
          <w:rPr>
            <w:rFonts w:ascii="Times New Roman" w:eastAsia="Times New Roman" w:hAnsi="Times New Roman" w:cs="Times New Roman"/>
            <w:sz w:val="24"/>
            <w:szCs w:val="24"/>
          </w:rPr>
          <w:t>into</w:t>
        </w:r>
        <w:r w:rsidR="00742DBF">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traps with both adhesive and pitcher traits, then </w:t>
      </w:r>
      <w:ins w:id="567" w:author="Nicholas Matzke" w:date="2025-12-04T15:32:00Z" w16du:dateUtc="2025-12-04T02:32:00Z">
        <w:r w:rsidR="00742DBF">
          <w:rPr>
            <w:rFonts w:ascii="Times New Roman" w:eastAsia="Times New Roman" w:hAnsi="Times New Roman" w:cs="Times New Roman"/>
            <w:sz w:val="24"/>
            <w:szCs w:val="24"/>
          </w:rPr>
          <w:t>in</w:t>
        </w:r>
      </w:ins>
      <w:r>
        <w:rPr>
          <w:rFonts w:ascii="Times New Roman" w:eastAsia="Times New Roman" w:hAnsi="Times New Roman" w:cs="Times New Roman"/>
          <w:sz w:val="24"/>
          <w:szCs w:val="24"/>
        </w:rPr>
        <w:t xml:space="preserve">to pitcher traps, amphibious eel traps, and finally aquatic bladder traps. </w:t>
      </w:r>
      <w:del w:id="568" w:author="Nicholas Matzke" w:date="2025-12-04T15:33:00Z" w16du:dateUtc="2025-12-04T02:33:00Z">
        <w:r w:rsidDel="00742DBF">
          <w:rPr>
            <w:rFonts w:ascii="Times New Roman" w:eastAsia="Times New Roman" w:hAnsi="Times New Roman" w:cs="Times New Roman"/>
            <w:sz w:val="24"/>
            <w:szCs w:val="24"/>
          </w:rPr>
          <w:delText xml:space="preserve">They </w:delText>
        </w:r>
      </w:del>
      <w:ins w:id="569" w:author="Nicholas Matzke" w:date="2025-12-04T15:33:00Z" w16du:dateUtc="2025-12-04T02:33:00Z">
        <w:r w:rsidR="00742DBF">
          <w:rPr>
            <w:rFonts w:ascii="Times New Roman" w:eastAsia="Times New Roman" w:hAnsi="Times New Roman" w:cs="Times New Roman"/>
            <w:sz w:val="24"/>
            <w:szCs w:val="24"/>
          </w:rPr>
          <w:t>The</w:t>
        </w:r>
        <w:r w:rsidR="00742DBF">
          <w:rPr>
            <w:rFonts w:ascii="Times New Roman" w:eastAsia="Times New Roman" w:hAnsi="Times New Roman" w:cs="Times New Roman"/>
            <w:sz w:val="24"/>
            <w:szCs w:val="24"/>
          </w:rPr>
          <w:t xml:space="preserve"> PT variants</w:t>
        </w:r>
        <w:r w:rsidR="00742DBF">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explore scenarios such as whether transitions are reversible. The best-supported model, PH-7R-AAI, does not permit reversal from the adhesive/pitcher intermediate to adhesive traps, suggesting an evolutionary constraint—intermediate traps may evolve toward pitcher traits but not back to adhesive forms.</w:t>
      </w:r>
    </w:p>
    <w:p w14:paraId="66C378A2" w14:textId="791B72B0" w:rsidR="00245D77"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consistent selection of </w:t>
      </w:r>
      <w:del w:id="570" w:author="Nicholas Matzke" w:date="2025-12-04T15:34:00Z" w16du:dateUtc="2025-12-04T02:34:00Z">
        <w:r w:rsidDel="00E97CE3">
          <w:rPr>
            <w:rFonts w:ascii="Times New Roman" w:eastAsia="Times New Roman" w:hAnsi="Times New Roman" w:cs="Times New Roman"/>
            <w:sz w:val="24"/>
            <w:szCs w:val="24"/>
          </w:rPr>
          <w:delText xml:space="preserve">pitcher </w:delText>
        </w:r>
      </w:del>
      <w:ins w:id="571" w:author="Nicholas Matzke" w:date="2025-12-04T15:34:00Z" w16du:dateUtc="2025-12-04T02:34:00Z">
        <w:r w:rsidR="00E97CE3">
          <w:rPr>
            <w:rFonts w:ascii="Times New Roman" w:eastAsia="Times New Roman" w:hAnsi="Times New Roman" w:cs="Times New Roman"/>
            <w:sz w:val="24"/>
            <w:szCs w:val="24"/>
          </w:rPr>
          <w:t>P</w:t>
        </w:r>
        <w:r w:rsidR="00E97CE3">
          <w:rPr>
            <w:rFonts w:ascii="Times New Roman" w:eastAsia="Times New Roman" w:hAnsi="Times New Roman" w:cs="Times New Roman"/>
            <w:sz w:val="24"/>
            <w:szCs w:val="24"/>
          </w:rPr>
          <w:t xml:space="preserve">itcher </w:t>
        </w:r>
      </w:ins>
      <w:del w:id="572" w:author="Nicholas Matzke" w:date="2025-12-04T15:34:00Z" w16du:dateUtc="2025-12-04T02:34:00Z">
        <w:r w:rsidDel="00E97CE3">
          <w:rPr>
            <w:rFonts w:ascii="Times New Roman" w:eastAsia="Times New Roman" w:hAnsi="Times New Roman" w:cs="Times New Roman"/>
            <w:sz w:val="24"/>
            <w:szCs w:val="24"/>
          </w:rPr>
          <w:delText xml:space="preserve">hypothesis </w:delText>
        </w:r>
      </w:del>
      <w:ins w:id="573" w:author="Nicholas Matzke" w:date="2025-12-04T15:34:00Z" w16du:dateUtc="2025-12-04T02:34:00Z">
        <w:r w:rsidR="00E97CE3">
          <w:rPr>
            <w:rFonts w:ascii="Times New Roman" w:eastAsia="Times New Roman" w:hAnsi="Times New Roman" w:cs="Times New Roman"/>
            <w:sz w:val="24"/>
            <w:szCs w:val="24"/>
          </w:rPr>
          <w:t>H</w:t>
        </w:r>
        <w:r w:rsidR="00E97CE3">
          <w:rPr>
            <w:rFonts w:ascii="Times New Roman" w:eastAsia="Times New Roman" w:hAnsi="Times New Roman" w:cs="Times New Roman"/>
            <w:sz w:val="24"/>
            <w:szCs w:val="24"/>
          </w:rPr>
          <w:t xml:space="preserve">ypothesis </w:t>
        </w:r>
      </w:ins>
      <w:r>
        <w:rPr>
          <w:rFonts w:ascii="Times New Roman" w:eastAsia="Times New Roman" w:hAnsi="Times New Roman" w:cs="Times New Roman"/>
          <w:sz w:val="24"/>
          <w:szCs w:val="24"/>
        </w:rPr>
        <w:t xml:space="preserve">models indicates they fit the data (phylogeny and observed trap types) better than alternatives. The 9th and 10th ranked models were SYM (symmetric transitions) and </w:t>
      </w:r>
      <w:del w:id="574" w:author="Nicholas Matzke" w:date="2025-12-04T15:34:00Z" w16du:dateUtc="2025-12-04T02:34:00Z">
        <w:r w:rsidDel="00AD7538">
          <w:rPr>
            <w:rFonts w:ascii="Times New Roman" w:eastAsia="Times New Roman" w:hAnsi="Times New Roman" w:cs="Times New Roman"/>
            <w:sz w:val="24"/>
            <w:szCs w:val="24"/>
          </w:rPr>
          <w:delText>res</w:delText>
        </w:r>
      </w:del>
      <w:r>
        <w:rPr>
          <w:rFonts w:ascii="Times New Roman" w:eastAsia="Times New Roman" w:hAnsi="Times New Roman" w:cs="Times New Roman"/>
          <w:sz w:val="24"/>
          <w:szCs w:val="24"/>
        </w:rPr>
        <w:t>ARD (all rates different). While ARD had a higher log-likelihood (-311.2 vs. -338.6 for PH-7R-AAI), it was heavily penalised for its 110 free parameters, compared to just 15 in the best-fitting model. AIC penalises complexity to avoid overfitting, which explains the preference for simpler, biologically grounded models like PH-7R-AAI. Zone-based models such as ARVTZ and SRVTZ, which apply rate variation by trapping zone (e.g. aerial, ground), ranked 12th and 13th. Gain-loss-change models (GLCU, GLCC, GLCTZ) were ranked 14th to 17th. These models test whether carnivory can be gained, lost, or altered within trap types or zones. The constrained versions restrict transitions to within categories (e.g., between trap types</w:t>
      </w:r>
      <w:ins w:id="575" w:author="Nicholas Matzke" w:date="2025-12-04T15:34:00Z" w16du:dateUtc="2025-12-04T02:34:00Z">
        <w:r w:rsidR="00AD7538">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but not across zones</w:t>
      </w:r>
      <w:del w:id="576" w:author="Nicholas Matzke" w:date="2025-12-04T15:35:00Z" w16du:dateUtc="2025-12-04T02:35:00Z">
        <w:r w:rsidDel="00AD7538">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Their lower performance suggests that such restrictions oversimplify trap evolution. In essence, their </w:t>
      </w:r>
      <w:del w:id="577" w:author="Nicholas Matzke" w:date="2025-12-04T15:35:00Z" w16du:dateUtc="2025-12-04T02:35:00Z">
        <w:r w:rsidDel="00540642">
          <w:rPr>
            <w:rFonts w:ascii="Times New Roman" w:eastAsia="Times New Roman" w:hAnsi="Times New Roman" w:cs="Times New Roman"/>
            <w:sz w:val="24"/>
            <w:szCs w:val="24"/>
          </w:rPr>
          <w:delText xml:space="preserve">results </w:delText>
        </w:r>
      </w:del>
      <w:ins w:id="578" w:author="Nicholas Matzke" w:date="2025-12-04T15:35:00Z" w16du:dateUtc="2025-12-04T02:35:00Z">
        <w:r w:rsidR="00540642">
          <w:rPr>
            <w:rFonts w:ascii="Times New Roman" w:eastAsia="Times New Roman" w:hAnsi="Times New Roman" w:cs="Times New Roman"/>
            <w:sz w:val="24"/>
            <w:szCs w:val="24"/>
          </w:rPr>
          <w:t>poor fit</w:t>
        </w:r>
        <w:r w:rsidR="00540642">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test</w:t>
      </w:r>
      <w:ins w:id="579" w:author="Nicholas Matzke" w:date="2025-12-04T15:35:00Z" w16du:dateUtc="2025-12-04T02:35:00Z">
        <w:r w:rsidR="00540642">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and reject</w:t>
      </w:r>
      <w:ins w:id="580" w:author="Nicholas Matzke" w:date="2025-12-04T15:35:00Z" w16du:dateUtc="2025-12-04T02:35:00Z">
        <w:r w:rsidR="00540642">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the hypothesis that traps evolve strictly within ecological zones or functional categories.</w:t>
      </w:r>
    </w:p>
    <w:p w14:paraId="73F7CD11" w14:textId="24EC37DF" w:rsidR="00245D77"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findings underscore that a comprehensive understanding of carnivorous trap evolution must account for both ecological context (trapping zones) and functional morphology (trap types). Although zone-based models (e.g., ARVTZ) capture important ecological aspects, pitcher hypothesis models provide a better overall fit, reinforcing the importance of transitional trap forms in evolutionary history. The equal-rate model (ER), which assumes uniform transition rates, ranked 16th. The poorest-performing model, PHJ, does not permit the </w:t>
      </w:r>
      <w:r>
        <w:rPr>
          <w:rFonts w:ascii="Times New Roman" w:eastAsia="Times New Roman" w:hAnsi="Times New Roman" w:cs="Times New Roman"/>
          <w:sz w:val="24"/>
          <w:szCs w:val="24"/>
        </w:rPr>
        <w:lastRenderedPageBreak/>
        <w:t xml:space="preserve">adhesive/pitcher intermediate trap as part of transitions to bladder traps (e.g., adhesive to pitcher), performing poorly and further emphasising the </w:t>
      </w:r>
      <w:del w:id="581" w:author="Nicholas Matzke" w:date="2025-12-04T15:35:00Z" w16du:dateUtc="2025-12-04T02:35:00Z">
        <w:r w:rsidDel="002B4653">
          <w:rPr>
            <w:rFonts w:ascii="Times New Roman" w:eastAsia="Times New Roman" w:hAnsi="Times New Roman" w:cs="Times New Roman"/>
            <w:sz w:val="24"/>
            <w:szCs w:val="24"/>
          </w:rPr>
          <w:delText xml:space="preserve">significance </w:delText>
        </w:r>
      </w:del>
      <w:ins w:id="582" w:author="Nicholas Matzke" w:date="2025-12-04T15:35:00Z" w16du:dateUtc="2025-12-04T02:35:00Z">
        <w:r w:rsidR="002B4653">
          <w:rPr>
            <w:rFonts w:ascii="Times New Roman" w:eastAsia="Times New Roman" w:hAnsi="Times New Roman" w:cs="Times New Roman"/>
            <w:sz w:val="24"/>
            <w:szCs w:val="24"/>
          </w:rPr>
          <w:t>importance</w:t>
        </w:r>
        <w:r w:rsidR="002B4653">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of </w:t>
      </w:r>
      <w:ins w:id="583" w:author="Nicholas Matzke" w:date="2025-12-04T15:35:00Z" w16du:dateUtc="2025-12-04T02:35:00Z">
        <w:r w:rsidR="002B4653">
          <w:rPr>
            <w:rFonts w:ascii="Times New Roman" w:eastAsia="Times New Roman" w:hAnsi="Times New Roman" w:cs="Times New Roman"/>
            <w:sz w:val="24"/>
            <w:szCs w:val="24"/>
          </w:rPr>
          <w:t xml:space="preserve">considering </w:t>
        </w:r>
      </w:ins>
      <w:r>
        <w:rPr>
          <w:rFonts w:ascii="Times New Roman" w:eastAsia="Times New Roman" w:hAnsi="Times New Roman" w:cs="Times New Roman"/>
          <w:sz w:val="24"/>
          <w:szCs w:val="24"/>
        </w:rPr>
        <w:t>intermediate adhesive/pitcher forms in trap evolution.</w:t>
      </w:r>
    </w:p>
    <w:p w14:paraId="04830CCD" w14:textId="77777777" w:rsidR="00245D77" w:rsidRDefault="00000000">
      <w:pPr>
        <w:pStyle w:val="Heading1"/>
        <w:spacing w:line="360" w:lineRule="auto"/>
        <w:jc w:val="both"/>
        <w:rPr>
          <w:rFonts w:ascii="Times New Roman" w:eastAsia="Times New Roman" w:hAnsi="Times New Roman" w:cs="Times New Roman"/>
        </w:rPr>
      </w:pPr>
      <w:bookmarkStart w:id="584" w:name="_xoqnu7yt2mn7" w:colFirst="0" w:colLast="0"/>
      <w:bookmarkEnd w:id="584"/>
      <w:r>
        <w:rPr>
          <w:rFonts w:ascii="Times New Roman" w:eastAsia="Times New Roman" w:hAnsi="Times New Roman" w:cs="Times New Roman"/>
        </w:rPr>
        <w:t>Limitations and Future Directions</w:t>
      </w:r>
    </w:p>
    <w:p w14:paraId="328EBF1C" w14:textId="77777777" w:rsidR="00245D7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on the evolution of carnivorous plant traps has several limitations. A primary constraint lies in the available data. Our analysis relies on existing data from publications across carnivorous plant lineages, which is incomplete. Expanding genomic and morphological data, particularly for Lentibulariaceae, would improve resolution and reduce potential biases.</w:t>
      </w:r>
    </w:p>
    <w:p w14:paraId="29465636" w14:textId="77777777" w:rsidR="00245D7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view our models as stepping stones to explain the evolution of carnivorous plant traps. We suggest that the phylogenetic framework of statistical model comparison is valuable because it allows explicit evaluation of model fit and provides a quantitative measure of the degree to which the data support different models. For tractability, trap evolution was discretised into 11 trap types. While this enables hypothesis testing about broad evolutionary stages, it oversimplifies variation. Future work could incorporate continuous traits (e.g. trap size) or break down traps into component traits (e.g. trichomes, mucilage). </w:t>
      </w:r>
    </w:p>
    <w:p w14:paraId="0A662292" w14:textId="77777777" w:rsidR="00245D77"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further limitation relates to phylogenetic dating. Our dated supertree was constructed by merging existing dated clades with undated ones scaled using r8s. While practical, this method introduces temporal uncertainty—especially in regions like the short branch between </w:t>
      </w:r>
      <w:r>
        <w:rPr>
          <w:rFonts w:ascii="Times New Roman" w:eastAsia="Times New Roman" w:hAnsi="Times New Roman" w:cs="Times New Roman"/>
          <w:i/>
          <w:iCs/>
          <w:sz w:val="24"/>
          <w:szCs w:val="24"/>
        </w:rPr>
        <w:t>Genlisea</w:t>
      </w:r>
      <w:r>
        <w:rPr>
          <w:rFonts w:ascii="Times New Roman" w:eastAsia="Times New Roman" w:hAnsi="Times New Roman" w:cs="Times New Roman"/>
          <w:sz w:val="24"/>
          <w:szCs w:val="24"/>
        </w:rPr>
        <w:t>+</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and the Lentibulariaceae ancestor. This unexpectedly short timeframe (under 2 million years) for major trap transitions may reflect artefacts of tree construction. Although model comparisons are valid because all were run on the same tree, a future study could attempt a full BEAST (Bouckaert et al., 2019) dating analysis of Lentibulariaceae, though this is hindered by limited fossil calibrations.</w:t>
      </w:r>
      <w:r>
        <w:br w:type="page"/>
      </w:r>
    </w:p>
    <w:p w14:paraId="0B49036C" w14:textId="77777777" w:rsidR="00245D77" w:rsidRDefault="00000000">
      <w:pPr>
        <w:pStyle w:val="Heading1"/>
        <w:spacing w:line="360" w:lineRule="auto"/>
        <w:rPr>
          <w:rFonts w:ascii="Times New Roman" w:eastAsia="Times New Roman" w:hAnsi="Times New Roman" w:cs="Times New Roman"/>
        </w:rPr>
      </w:pPr>
      <w:bookmarkStart w:id="585" w:name="_jfayrwx42r55" w:colFirst="0" w:colLast="0"/>
      <w:bookmarkEnd w:id="585"/>
      <w:r>
        <w:rPr>
          <w:rFonts w:ascii="Times New Roman" w:eastAsia="Times New Roman" w:hAnsi="Times New Roman" w:cs="Times New Roman"/>
        </w:rPr>
        <w:lastRenderedPageBreak/>
        <w:t>References</w:t>
      </w:r>
    </w:p>
    <w:p w14:paraId="0B150B8C"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Adamec, L. (2018). Biological flora of Central Europe: Aldrovanda vesiculosa L. </w:t>
      </w:r>
      <w:r>
        <w:rPr>
          <w:rFonts w:ascii="Times New Roman" w:eastAsia="Times New Roman" w:hAnsi="Times New Roman" w:cs="Times New Roman"/>
          <w:i/>
          <w:iCs/>
          <w:sz w:val="24"/>
          <w:szCs w:val="24"/>
        </w:rPr>
        <w:t>Perspectives in Plant Ecology, Evolution and Systematics</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35</w:t>
      </w:r>
      <w:r>
        <w:rPr>
          <w:rFonts w:ascii="Times New Roman" w:eastAsia="Times New Roman" w:hAnsi="Times New Roman" w:cs="Times New Roman"/>
          <w:sz w:val="24"/>
          <w:szCs w:val="24"/>
        </w:rPr>
        <w:t>, 8–21.</w:t>
      </w:r>
      <w:hyperlink r:id="rId15">
        <w:r w:rsidR="00245D77">
          <w:rPr>
            <w:rFonts w:ascii="Times New Roman" w:eastAsia="Times New Roman" w:hAnsi="Times New Roman" w:cs="Times New Roman"/>
            <w:sz w:val="24"/>
            <w:szCs w:val="24"/>
          </w:rPr>
          <w:t xml:space="preserve"> </w:t>
        </w:r>
      </w:hyperlink>
      <w:hyperlink r:id="rId16">
        <w:r w:rsidR="00245D77">
          <w:rPr>
            <w:rFonts w:ascii="Times New Roman" w:eastAsia="Times New Roman" w:hAnsi="Times New Roman" w:cs="Times New Roman"/>
            <w:color w:val="1155CC"/>
            <w:sz w:val="24"/>
            <w:szCs w:val="24"/>
            <w:u w:val="single"/>
          </w:rPr>
          <w:t>https://doi.org/10.1016/j.ppees.2018.10.001</w:t>
        </w:r>
      </w:hyperlink>
    </w:p>
    <w:p w14:paraId="4168AE02" w14:textId="77777777" w:rsidR="00245D77" w:rsidRDefault="00000000">
      <w:pPr>
        <w:spacing w:line="480" w:lineRule="auto"/>
        <w:ind w:left="880" w:hanging="440"/>
        <w:rPr>
          <w:rFonts w:ascii="Times New Roman" w:eastAsia="Times New Roman" w:hAnsi="Times New Roman" w:cs="Times New Roman"/>
          <w:sz w:val="30"/>
          <w:szCs w:val="30"/>
        </w:rPr>
      </w:pPr>
      <w:r>
        <w:rPr>
          <w:rFonts w:ascii="Times New Roman" w:eastAsia="Times New Roman" w:hAnsi="Times New Roman" w:cs="Times New Roman"/>
          <w:sz w:val="24"/>
          <w:szCs w:val="24"/>
        </w:rPr>
        <w:t xml:space="preserve">Akaike, H. (1987). Factor analysis and AIC. </w:t>
      </w:r>
      <w:r>
        <w:rPr>
          <w:rFonts w:ascii="Times New Roman" w:eastAsia="Times New Roman" w:hAnsi="Times New Roman" w:cs="Times New Roman"/>
          <w:i/>
          <w:iCs/>
          <w:sz w:val="24"/>
          <w:szCs w:val="24"/>
        </w:rPr>
        <w:t>Psychometrika</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52</w:t>
      </w:r>
      <w:r>
        <w:rPr>
          <w:rFonts w:ascii="Times New Roman" w:eastAsia="Times New Roman" w:hAnsi="Times New Roman" w:cs="Times New Roman"/>
          <w:sz w:val="24"/>
          <w:szCs w:val="24"/>
        </w:rPr>
        <w:t>(3), 317–332.</w:t>
      </w:r>
      <w:hyperlink r:id="rId17">
        <w:r w:rsidR="00245D77">
          <w:rPr>
            <w:rFonts w:ascii="Times New Roman" w:eastAsia="Times New Roman" w:hAnsi="Times New Roman" w:cs="Times New Roman"/>
            <w:sz w:val="24"/>
            <w:szCs w:val="24"/>
          </w:rPr>
          <w:t xml:space="preserve"> </w:t>
        </w:r>
      </w:hyperlink>
      <w:hyperlink r:id="rId18">
        <w:r w:rsidR="00245D77">
          <w:rPr>
            <w:rFonts w:ascii="Times New Roman" w:eastAsia="Times New Roman" w:hAnsi="Times New Roman" w:cs="Times New Roman"/>
            <w:color w:val="1155CC"/>
            <w:sz w:val="24"/>
            <w:szCs w:val="24"/>
            <w:u w:val="single"/>
          </w:rPr>
          <w:t>https://doi.org/10.1007/BF02294359</w:t>
        </w:r>
      </w:hyperlink>
    </w:p>
    <w:p w14:paraId="67E86CBF"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Anderson, D. R., &amp; SpringerLink. (2008). </w:t>
      </w:r>
      <w:r>
        <w:rPr>
          <w:rFonts w:ascii="Times New Roman" w:eastAsia="Times New Roman" w:hAnsi="Times New Roman" w:cs="Times New Roman"/>
          <w:i/>
          <w:iCs/>
          <w:sz w:val="24"/>
          <w:szCs w:val="24"/>
        </w:rPr>
        <w:t>Model based inference in the life sciences a primer on evidence</w:t>
      </w:r>
      <w:r>
        <w:rPr>
          <w:rFonts w:ascii="Times New Roman" w:eastAsia="Times New Roman" w:hAnsi="Times New Roman" w:cs="Times New Roman"/>
          <w:sz w:val="24"/>
          <w:szCs w:val="24"/>
        </w:rPr>
        <w:t>. Springer.</w:t>
      </w:r>
    </w:p>
    <w:p w14:paraId="5AA0DC69"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Bouckaert, R., Vaughan, T. G., Barido-Sottani, J., Duchêne, S., Fourment, M., Gavryushkina, A., Heled, J., Jones, G., Kühnert, D., Maio, N. D., Matschiner, M., Mendes, F. K., Müller, N. F., Ogilvie, H. A., Plessis, L. du, Popinga, A., Rambaut, A., Rasmussen, D., Siveroni, I., … Drummond, A. J. (2019). BEAST 2.5: An advanced software platform for Bayesian evolutionary analysis. </w:t>
      </w:r>
      <w:r>
        <w:rPr>
          <w:rFonts w:ascii="Times New Roman" w:eastAsia="Times New Roman" w:hAnsi="Times New Roman" w:cs="Times New Roman"/>
          <w:i/>
          <w:iCs/>
          <w:sz w:val="24"/>
          <w:szCs w:val="24"/>
        </w:rPr>
        <w:t>PLOS Computational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15</w:t>
      </w:r>
      <w:r>
        <w:rPr>
          <w:rFonts w:ascii="Times New Roman" w:eastAsia="Times New Roman" w:hAnsi="Times New Roman" w:cs="Times New Roman"/>
          <w:sz w:val="24"/>
          <w:szCs w:val="24"/>
        </w:rPr>
        <w:t>(4), e1006650.</w:t>
      </w:r>
      <w:hyperlink r:id="rId19">
        <w:r w:rsidR="00245D77">
          <w:rPr>
            <w:rFonts w:ascii="Times New Roman" w:eastAsia="Times New Roman" w:hAnsi="Times New Roman" w:cs="Times New Roman"/>
            <w:sz w:val="24"/>
            <w:szCs w:val="24"/>
          </w:rPr>
          <w:t xml:space="preserve"> </w:t>
        </w:r>
      </w:hyperlink>
      <w:hyperlink r:id="rId20">
        <w:r w:rsidR="00245D77">
          <w:rPr>
            <w:rFonts w:ascii="Times New Roman" w:eastAsia="Times New Roman" w:hAnsi="Times New Roman" w:cs="Times New Roman"/>
            <w:color w:val="1155CC"/>
            <w:sz w:val="24"/>
            <w:szCs w:val="24"/>
            <w:u w:val="single"/>
          </w:rPr>
          <w:t>https://doi.org/10.1371/journal.pcbi.1006650</w:t>
        </w:r>
      </w:hyperlink>
    </w:p>
    <w:p w14:paraId="6834A01A" w14:textId="77777777" w:rsidR="00245D77" w:rsidRDefault="00000000">
      <w:pPr>
        <w:spacing w:line="480" w:lineRule="auto"/>
        <w:ind w:left="880" w:hanging="440"/>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Clarke, C.M. 2001. </w:t>
      </w:r>
      <w:hyperlink r:id="rId21">
        <w:r w:rsidR="00245D77">
          <w:rPr>
            <w:rFonts w:ascii="Times New Roman" w:eastAsia="Times New Roman" w:hAnsi="Times New Roman" w:cs="Times New Roman"/>
            <w:i/>
            <w:iCs/>
            <w:sz w:val="24"/>
            <w:szCs w:val="24"/>
          </w:rPr>
          <w:t>Nepenthes of Sumatra and Peninsular Malaysia</w:t>
        </w:r>
      </w:hyperlink>
      <w:r>
        <w:rPr>
          <w:rFonts w:ascii="Times New Roman" w:eastAsia="Times New Roman" w:hAnsi="Times New Roman" w:cs="Times New Roman"/>
          <w:sz w:val="24"/>
          <w:szCs w:val="24"/>
        </w:rPr>
        <w:t>. Natural History Publications (Borneo), Kota Kinabalu.</w:t>
      </w:r>
    </w:p>
    <w:p w14:paraId="45EEFE3B"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Cook, Steve R. (2001). When plants kill, accessed online: October 10, 2001. URL: </w:t>
      </w:r>
      <w:hyperlink r:id="rId22">
        <w:r w:rsidR="00245D77">
          <w:rPr>
            <w:rFonts w:ascii="Times New Roman" w:eastAsia="Times New Roman" w:hAnsi="Times New Roman" w:cs="Times New Roman"/>
            <w:color w:val="1155CC"/>
            <w:sz w:val="24"/>
            <w:szCs w:val="24"/>
            <w:u w:val="single"/>
          </w:rPr>
          <w:t>https://web.archive.org/web/20040207035715/http://www.steve.gb.com/vegetable_empire/murder.html</w:t>
        </w:r>
      </w:hyperlink>
      <w:r>
        <w:rPr>
          <w:rFonts w:ascii="Times New Roman" w:eastAsia="Times New Roman" w:hAnsi="Times New Roman" w:cs="Times New Roman"/>
          <w:sz w:val="24"/>
          <w:szCs w:val="24"/>
        </w:rPr>
        <w:t xml:space="preserve"> </w:t>
      </w:r>
    </w:p>
    <w:p w14:paraId="7C9BEFC7" w14:textId="77777777" w:rsidR="00245D77" w:rsidRDefault="00000000">
      <w:pPr>
        <w:spacing w:line="480" w:lineRule="auto"/>
        <w:ind w:left="880" w:hanging="44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Craw, R. C., Grehan, J. R., &amp; Heads, M. J. (1999). </w:t>
      </w:r>
      <w:r>
        <w:rPr>
          <w:rFonts w:ascii="Times New Roman" w:eastAsia="Times New Roman" w:hAnsi="Times New Roman" w:cs="Times New Roman"/>
          <w:i/>
          <w:iCs/>
          <w:sz w:val="24"/>
          <w:szCs w:val="24"/>
        </w:rPr>
        <w:t>Panbiogeography: Tracking the History of Life</w:t>
      </w:r>
      <w:r>
        <w:rPr>
          <w:rFonts w:ascii="Times New Roman" w:eastAsia="Times New Roman" w:hAnsi="Times New Roman" w:cs="Times New Roman"/>
          <w:sz w:val="24"/>
          <w:szCs w:val="24"/>
        </w:rPr>
        <w:t>. Oxford University Press, Incorporated.</w:t>
      </w:r>
      <w:hyperlink r:id="rId23">
        <w:r w:rsidR="00245D77">
          <w:rPr>
            <w:rFonts w:ascii="Times New Roman" w:eastAsia="Times New Roman" w:hAnsi="Times New Roman" w:cs="Times New Roman"/>
            <w:sz w:val="24"/>
            <w:szCs w:val="24"/>
          </w:rPr>
          <w:t xml:space="preserve"> </w:t>
        </w:r>
      </w:hyperlink>
      <w:hyperlink r:id="rId24">
        <w:r w:rsidR="00245D77">
          <w:rPr>
            <w:rFonts w:ascii="Times New Roman" w:eastAsia="Times New Roman" w:hAnsi="Times New Roman" w:cs="Times New Roman"/>
            <w:color w:val="1155CC"/>
            <w:sz w:val="24"/>
            <w:szCs w:val="24"/>
            <w:u w:val="single"/>
          </w:rPr>
          <w:t>http://ebookcentral.proquest.com/lib/auckland/detail.action?docID=430300</w:t>
        </w:r>
      </w:hyperlink>
    </w:p>
    <w:p w14:paraId="054A970A"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Darwin, C. (1875a). </w:t>
      </w:r>
      <w:r>
        <w:rPr>
          <w:rFonts w:ascii="Times New Roman" w:eastAsia="Times New Roman" w:hAnsi="Times New Roman" w:cs="Times New Roman"/>
          <w:i/>
          <w:iCs/>
          <w:sz w:val="24"/>
          <w:szCs w:val="24"/>
        </w:rPr>
        <w:t>Insectivorous Plants</w:t>
      </w:r>
      <w:r>
        <w:rPr>
          <w:rFonts w:ascii="Times New Roman" w:eastAsia="Times New Roman" w:hAnsi="Times New Roman" w:cs="Times New Roman"/>
          <w:sz w:val="24"/>
          <w:szCs w:val="24"/>
        </w:rPr>
        <w:t>. D. Appleton, New York.</w:t>
      </w:r>
    </w:p>
    <w:p w14:paraId="199103C5"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Darwin, C. (1875b), “Letter no. 10088,” Darwin Correspondence Project. accessed on 6 June 2023. </w:t>
      </w:r>
      <w:hyperlink r:id="rId25">
        <w:r w:rsidR="00245D77">
          <w:rPr>
            <w:rFonts w:ascii="Times New Roman" w:eastAsia="Times New Roman" w:hAnsi="Times New Roman" w:cs="Times New Roman"/>
            <w:color w:val="1155CC"/>
            <w:sz w:val="24"/>
            <w:szCs w:val="24"/>
            <w:u w:val="single"/>
          </w:rPr>
          <w:t>https://www.darwinproject.ac.uk/letter/?docId=letters/DCP-LETT-10088.xml</w:t>
        </w:r>
      </w:hyperlink>
      <w:r>
        <w:rPr>
          <w:rFonts w:ascii="Times New Roman" w:eastAsia="Times New Roman" w:hAnsi="Times New Roman" w:cs="Times New Roman"/>
          <w:sz w:val="24"/>
          <w:szCs w:val="24"/>
        </w:rPr>
        <w:t xml:space="preserve"> </w:t>
      </w:r>
    </w:p>
    <w:p w14:paraId="6B4A6BB0"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Ellison, A. M., Butler, E. D., Hicks, E. J., Naczi, R. F. C., Calie, P. J., Bell, C. D., &amp; Davis, C. C. (2012). Phylogeny and Biogeography of the Carnivorous Plant Family Sarraceniaceae. </w:t>
      </w:r>
      <w:r>
        <w:rPr>
          <w:rFonts w:ascii="Times New Roman" w:eastAsia="Times New Roman" w:hAnsi="Times New Roman" w:cs="Times New Roman"/>
          <w:i/>
          <w:iCs/>
          <w:sz w:val="24"/>
          <w:szCs w:val="24"/>
        </w:rPr>
        <w:t>PLoS ONE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7</w:t>
      </w:r>
      <w:r>
        <w:rPr>
          <w:rFonts w:ascii="Times New Roman" w:eastAsia="Times New Roman" w:hAnsi="Times New Roman" w:cs="Times New Roman"/>
          <w:sz w:val="24"/>
          <w:szCs w:val="24"/>
        </w:rPr>
        <w:t>(6), e39291.</w:t>
      </w:r>
      <w:hyperlink r:id="rId26">
        <w:r w:rsidR="00245D77">
          <w:rPr>
            <w:rFonts w:ascii="Times New Roman" w:eastAsia="Times New Roman" w:hAnsi="Times New Roman" w:cs="Times New Roman"/>
            <w:sz w:val="24"/>
            <w:szCs w:val="24"/>
          </w:rPr>
          <w:t xml:space="preserve"> </w:t>
        </w:r>
      </w:hyperlink>
      <w:hyperlink r:id="rId27">
        <w:r w:rsidR="00245D77">
          <w:rPr>
            <w:rFonts w:ascii="Times New Roman" w:eastAsia="Times New Roman" w:hAnsi="Times New Roman" w:cs="Times New Roman"/>
            <w:color w:val="1155CC"/>
            <w:sz w:val="24"/>
            <w:szCs w:val="24"/>
            <w:u w:val="single"/>
          </w:rPr>
          <w:t>https://doi.org/10.1371/journal.pone.0039291</w:t>
        </w:r>
      </w:hyperlink>
    </w:p>
    <w:p w14:paraId="211237F3"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Ellison, A. M., &amp; Gotelli, N. J. (2001). Evolutionary ecology of carnivorous plants. </w:t>
      </w:r>
      <w:r>
        <w:rPr>
          <w:rFonts w:ascii="Times New Roman" w:eastAsia="Times New Roman" w:hAnsi="Times New Roman" w:cs="Times New Roman"/>
          <w:i/>
          <w:iCs/>
          <w:sz w:val="24"/>
          <w:szCs w:val="24"/>
        </w:rPr>
        <w:t>Trends in Ecology &amp;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16</w:t>
      </w:r>
      <w:r>
        <w:rPr>
          <w:rFonts w:ascii="Times New Roman" w:eastAsia="Times New Roman" w:hAnsi="Times New Roman" w:cs="Times New Roman"/>
          <w:sz w:val="24"/>
          <w:szCs w:val="24"/>
        </w:rPr>
        <w:t>(11), 623–629.</w:t>
      </w:r>
      <w:hyperlink r:id="rId28">
        <w:r w:rsidR="00245D77">
          <w:rPr>
            <w:rFonts w:ascii="Times New Roman" w:eastAsia="Times New Roman" w:hAnsi="Times New Roman" w:cs="Times New Roman"/>
            <w:sz w:val="24"/>
            <w:szCs w:val="24"/>
          </w:rPr>
          <w:t xml:space="preserve"> </w:t>
        </w:r>
      </w:hyperlink>
      <w:hyperlink r:id="rId29">
        <w:r w:rsidR="00245D77">
          <w:rPr>
            <w:rFonts w:ascii="Times New Roman" w:eastAsia="Times New Roman" w:hAnsi="Times New Roman" w:cs="Times New Roman"/>
            <w:color w:val="1155CC"/>
            <w:sz w:val="24"/>
            <w:szCs w:val="24"/>
            <w:u w:val="single"/>
          </w:rPr>
          <w:t>https://doi.org/10.1016/S0169-5347(01)02269-8</w:t>
        </w:r>
      </w:hyperlink>
    </w:p>
    <w:p w14:paraId="52F9263D"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Fleischmann, A. (2012) The new Utricularia species described since Peter Taylor’s monograph. Carnivorous Plant Newsletter 41: 67-76.</w:t>
      </w:r>
    </w:p>
    <w:p w14:paraId="3B3CDE82"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Fleischmann, A., Schäferhoff, B., Heubl, G., Rivadavia, F., Barthlott, W., &amp; Müller, K. F. (2010). Phylogenetics and character evolution in the carnivorous plant genus Genlisea A. St.-Hil. (Lentibulariaceae). </w:t>
      </w:r>
      <w:r>
        <w:rPr>
          <w:rFonts w:ascii="Times New Roman" w:eastAsia="Times New Roman" w:hAnsi="Times New Roman" w:cs="Times New Roman"/>
          <w:i/>
          <w:iCs/>
          <w:sz w:val="24"/>
          <w:szCs w:val="24"/>
        </w:rPr>
        <w:t>Molecular Phylogenetics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56</w:t>
      </w:r>
      <w:r>
        <w:rPr>
          <w:rFonts w:ascii="Times New Roman" w:eastAsia="Times New Roman" w:hAnsi="Times New Roman" w:cs="Times New Roman"/>
          <w:sz w:val="24"/>
          <w:szCs w:val="24"/>
        </w:rPr>
        <w:t>(2), 768–783.</w:t>
      </w:r>
      <w:hyperlink r:id="rId30">
        <w:r w:rsidR="00245D77">
          <w:rPr>
            <w:rFonts w:ascii="Times New Roman" w:eastAsia="Times New Roman" w:hAnsi="Times New Roman" w:cs="Times New Roman"/>
            <w:sz w:val="24"/>
            <w:szCs w:val="24"/>
          </w:rPr>
          <w:t xml:space="preserve"> </w:t>
        </w:r>
      </w:hyperlink>
      <w:hyperlink r:id="rId31">
        <w:r w:rsidR="00245D77">
          <w:rPr>
            <w:rFonts w:ascii="Times New Roman" w:eastAsia="Times New Roman" w:hAnsi="Times New Roman" w:cs="Times New Roman"/>
            <w:color w:val="1155CC"/>
            <w:sz w:val="24"/>
            <w:szCs w:val="24"/>
            <w:u w:val="single"/>
          </w:rPr>
          <w:t>https://doi.org/10.1016/j.ympev.2010.03.009</w:t>
        </w:r>
      </w:hyperlink>
    </w:p>
    <w:p w14:paraId="2930EDBB"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Fleischmann, A., Schlauer, J., Smith, S. A., &amp; Givnish, T. J. (2018). </w:t>
      </w:r>
      <w:r>
        <w:rPr>
          <w:rFonts w:ascii="Times New Roman" w:eastAsia="Times New Roman" w:hAnsi="Times New Roman" w:cs="Times New Roman"/>
          <w:i/>
          <w:iCs/>
          <w:sz w:val="24"/>
          <w:szCs w:val="24"/>
        </w:rPr>
        <w:t>Evolution of carnivory in angiosperms</w:t>
      </w:r>
      <w:r>
        <w:rPr>
          <w:rFonts w:ascii="Times New Roman" w:eastAsia="Times New Roman" w:hAnsi="Times New Roman" w:cs="Times New Roman"/>
          <w:sz w:val="24"/>
          <w:szCs w:val="24"/>
        </w:rPr>
        <w:t xml:space="preserve"> (Vol. 1). Oxford University Press.</w:t>
      </w:r>
      <w:hyperlink r:id="rId32">
        <w:r w:rsidR="00245D77">
          <w:rPr>
            <w:rFonts w:ascii="Times New Roman" w:eastAsia="Times New Roman" w:hAnsi="Times New Roman" w:cs="Times New Roman"/>
            <w:sz w:val="24"/>
            <w:szCs w:val="24"/>
          </w:rPr>
          <w:t xml:space="preserve"> </w:t>
        </w:r>
      </w:hyperlink>
      <w:hyperlink r:id="rId33">
        <w:r w:rsidR="00245D77">
          <w:rPr>
            <w:rFonts w:ascii="Times New Roman" w:eastAsia="Times New Roman" w:hAnsi="Times New Roman" w:cs="Times New Roman"/>
            <w:color w:val="1155CC"/>
            <w:sz w:val="24"/>
            <w:szCs w:val="24"/>
            <w:u w:val="single"/>
          </w:rPr>
          <w:t>https://doi.org/10.1093/oso/9780198779841.003.0003</w:t>
        </w:r>
      </w:hyperlink>
    </w:p>
    <w:p w14:paraId="551CE3DE"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Forterre, Y., Skotheim, J. M., Dumais, J., &amp; Mahadevan, L. (2005). How the Venus flytrap snaps. </w:t>
      </w:r>
      <w:r>
        <w:rPr>
          <w:rFonts w:ascii="Times New Roman" w:eastAsia="Times New Roman" w:hAnsi="Times New Roman" w:cs="Times New Roman"/>
          <w:i/>
          <w:iCs/>
          <w:sz w:val="24"/>
          <w:szCs w:val="24"/>
        </w:rPr>
        <w:t>Nature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433</w:t>
      </w:r>
      <w:r>
        <w:rPr>
          <w:rFonts w:ascii="Times New Roman" w:eastAsia="Times New Roman" w:hAnsi="Times New Roman" w:cs="Times New Roman"/>
          <w:sz w:val="24"/>
          <w:szCs w:val="24"/>
        </w:rPr>
        <w:t>(7024), 421–425.</w:t>
      </w:r>
      <w:hyperlink r:id="rId34">
        <w:r w:rsidR="00245D77">
          <w:rPr>
            <w:rFonts w:ascii="Times New Roman" w:eastAsia="Times New Roman" w:hAnsi="Times New Roman" w:cs="Times New Roman"/>
            <w:sz w:val="24"/>
            <w:szCs w:val="24"/>
          </w:rPr>
          <w:t xml:space="preserve"> </w:t>
        </w:r>
      </w:hyperlink>
      <w:hyperlink r:id="rId35">
        <w:r w:rsidR="00245D77">
          <w:rPr>
            <w:rFonts w:ascii="Times New Roman" w:eastAsia="Times New Roman" w:hAnsi="Times New Roman" w:cs="Times New Roman"/>
            <w:color w:val="1155CC"/>
            <w:sz w:val="24"/>
            <w:szCs w:val="24"/>
            <w:u w:val="single"/>
          </w:rPr>
          <w:t>https://doi.org/10.1038/nature03185</w:t>
        </w:r>
      </w:hyperlink>
      <w:r>
        <w:rPr>
          <w:rFonts w:ascii="Times New Roman" w:eastAsia="Times New Roman" w:hAnsi="Times New Roman" w:cs="Times New Roman"/>
          <w:sz w:val="24"/>
          <w:szCs w:val="24"/>
        </w:rPr>
        <w:t>.</w:t>
      </w:r>
    </w:p>
    <w:p w14:paraId="505E99AF"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Jin, Y., &amp; Qian, H. (2019). V.PhyloMaker: An R package that can generate very large phylogenies for vascular plants. </w:t>
      </w:r>
      <w:r>
        <w:rPr>
          <w:rFonts w:ascii="Times New Roman" w:eastAsia="Times New Roman" w:hAnsi="Times New Roman" w:cs="Times New Roman"/>
          <w:i/>
          <w:iCs/>
          <w:sz w:val="24"/>
          <w:szCs w:val="24"/>
        </w:rPr>
        <w:t>Ecography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42</w:t>
      </w:r>
      <w:r>
        <w:rPr>
          <w:rFonts w:ascii="Times New Roman" w:eastAsia="Times New Roman" w:hAnsi="Times New Roman" w:cs="Times New Roman"/>
          <w:sz w:val="24"/>
          <w:szCs w:val="24"/>
        </w:rPr>
        <w:t>(8), 1353–1359.</w:t>
      </w:r>
      <w:hyperlink r:id="rId36">
        <w:r w:rsidR="00245D77">
          <w:rPr>
            <w:rFonts w:ascii="Times New Roman" w:eastAsia="Times New Roman" w:hAnsi="Times New Roman" w:cs="Times New Roman"/>
            <w:sz w:val="24"/>
            <w:szCs w:val="24"/>
          </w:rPr>
          <w:t xml:space="preserve"> </w:t>
        </w:r>
      </w:hyperlink>
      <w:hyperlink r:id="rId37">
        <w:r w:rsidR="00245D77">
          <w:rPr>
            <w:rFonts w:ascii="Times New Roman" w:eastAsia="Times New Roman" w:hAnsi="Times New Roman" w:cs="Times New Roman"/>
            <w:color w:val="1155CC"/>
            <w:sz w:val="24"/>
            <w:szCs w:val="24"/>
            <w:u w:val="single"/>
          </w:rPr>
          <w:t>https://doi.org/10.1111/ecog.04434</w:t>
        </w:r>
      </w:hyperlink>
    </w:p>
    <w:p w14:paraId="583AA6D7"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Jobson, R. W., Baleeiro, P. C., &amp; Reut, M. S. (2017). Molecular phylogeny of subgenus Polypompholyx (Utricularia; Lentibulariaceae) based on three plastid markers: Diversification and proposal for a new section. </w:t>
      </w:r>
      <w:r>
        <w:rPr>
          <w:rFonts w:ascii="Times New Roman" w:eastAsia="Times New Roman" w:hAnsi="Times New Roman" w:cs="Times New Roman"/>
          <w:i/>
          <w:iCs/>
          <w:sz w:val="24"/>
          <w:szCs w:val="24"/>
        </w:rPr>
        <w:t>Australian Systematic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30</w:t>
      </w:r>
      <w:r>
        <w:rPr>
          <w:rFonts w:ascii="Times New Roman" w:eastAsia="Times New Roman" w:hAnsi="Times New Roman" w:cs="Times New Roman"/>
          <w:sz w:val="24"/>
          <w:szCs w:val="24"/>
        </w:rPr>
        <w:t>(3), 259–278.</w:t>
      </w:r>
      <w:hyperlink r:id="rId38">
        <w:r w:rsidR="00245D77">
          <w:rPr>
            <w:rFonts w:ascii="Times New Roman" w:eastAsia="Times New Roman" w:hAnsi="Times New Roman" w:cs="Times New Roman"/>
            <w:sz w:val="24"/>
            <w:szCs w:val="24"/>
          </w:rPr>
          <w:t xml:space="preserve"> </w:t>
        </w:r>
      </w:hyperlink>
      <w:hyperlink r:id="rId39">
        <w:r w:rsidR="00245D77">
          <w:rPr>
            <w:rFonts w:ascii="Times New Roman" w:eastAsia="Times New Roman" w:hAnsi="Times New Roman" w:cs="Times New Roman"/>
            <w:color w:val="1155CC"/>
            <w:sz w:val="24"/>
            <w:szCs w:val="24"/>
            <w:u w:val="single"/>
          </w:rPr>
          <w:t>https://doi.org/10.1071/SB17003</w:t>
        </w:r>
      </w:hyperlink>
    </w:p>
    <w:p w14:paraId="5D1F5EE5" w14:textId="77777777" w:rsidR="00245D77" w:rsidRDefault="00000000">
      <w:pPr>
        <w:spacing w:line="480" w:lineRule="auto"/>
        <w:ind w:left="425"/>
        <w:rPr>
          <w:rFonts w:ascii="Times New Roman" w:eastAsia="Times New Roman" w:hAnsi="Times New Roman" w:cs="Times New Roman"/>
          <w:sz w:val="24"/>
          <w:szCs w:val="24"/>
        </w:rPr>
      </w:pPr>
      <w:r>
        <w:rPr>
          <w:rFonts w:ascii="Times New Roman" w:eastAsia="Times New Roman" w:hAnsi="Times New Roman" w:cs="Times New Roman"/>
          <w:sz w:val="24"/>
          <w:szCs w:val="24"/>
        </w:rPr>
        <w:t>Juniper, B. E., Robins, R. J. and Joel, D. M., 1989. The Carnivorous Plants. Academic</w:t>
      </w:r>
    </w:p>
    <w:p w14:paraId="17885A66" w14:textId="77777777" w:rsidR="00245D77" w:rsidRDefault="00000000">
      <w:pPr>
        <w:spacing w:line="480" w:lineRule="auto"/>
        <w:ind w:left="85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Press, London ; San Diego.</w:t>
      </w:r>
    </w:p>
    <w:p w14:paraId="6500C169"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Lanfear, R., Calcott, B., Kainer, D., Mayer, C., &amp; Stamatakis, A. (2014). Selecting optimal partitioning schemes for phylogenomic datasets. </w:t>
      </w:r>
      <w:r>
        <w:rPr>
          <w:rFonts w:ascii="Times New Roman" w:eastAsia="Times New Roman" w:hAnsi="Times New Roman" w:cs="Times New Roman"/>
          <w:i/>
          <w:iCs/>
          <w:sz w:val="24"/>
          <w:szCs w:val="24"/>
        </w:rPr>
        <w:t>BMC Evolutionary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14</w:t>
      </w:r>
      <w:r>
        <w:rPr>
          <w:rFonts w:ascii="Times New Roman" w:eastAsia="Times New Roman" w:hAnsi="Times New Roman" w:cs="Times New Roman"/>
          <w:sz w:val="24"/>
          <w:szCs w:val="24"/>
        </w:rPr>
        <w:t>, 82.</w:t>
      </w:r>
      <w:hyperlink r:id="rId40">
        <w:r w:rsidR="00245D77">
          <w:rPr>
            <w:rFonts w:ascii="Times New Roman" w:eastAsia="Times New Roman" w:hAnsi="Times New Roman" w:cs="Times New Roman"/>
            <w:sz w:val="24"/>
            <w:szCs w:val="24"/>
          </w:rPr>
          <w:t xml:space="preserve"> </w:t>
        </w:r>
      </w:hyperlink>
      <w:hyperlink r:id="rId41">
        <w:r w:rsidR="00245D77">
          <w:rPr>
            <w:rFonts w:ascii="Times New Roman" w:eastAsia="Times New Roman" w:hAnsi="Times New Roman" w:cs="Times New Roman"/>
            <w:color w:val="1155CC"/>
            <w:sz w:val="24"/>
            <w:szCs w:val="24"/>
            <w:u w:val="single"/>
          </w:rPr>
          <w:t>https://doi.org/10.1186/1471-2148-14-82</w:t>
        </w:r>
      </w:hyperlink>
    </w:p>
    <w:p w14:paraId="6908C87C"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Liu, S., &amp; Smith, S. D. (2021). Phylogeny and biogeography of South American marsh pitcher plant genus Heliamphora (Sarraceniaceae) endemic to the Guiana Highlands. </w:t>
      </w:r>
      <w:r>
        <w:rPr>
          <w:rFonts w:ascii="Times New Roman" w:eastAsia="Times New Roman" w:hAnsi="Times New Roman" w:cs="Times New Roman"/>
          <w:i/>
          <w:iCs/>
          <w:sz w:val="24"/>
          <w:szCs w:val="24"/>
        </w:rPr>
        <w:t>Molecular Phylogenetics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154</w:t>
      </w:r>
      <w:r>
        <w:rPr>
          <w:rFonts w:ascii="Times New Roman" w:eastAsia="Times New Roman" w:hAnsi="Times New Roman" w:cs="Times New Roman"/>
          <w:sz w:val="24"/>
          <w:szCs w:val="24"/>
        </w:rPr>
        <w:t>, 106961.</w:t>
      </w:r>
      <w:hyperlink r:id="rId42">
        <w:r w:rsidR="00245D77">
          <w:rPr>
            <w:rFonts w:ascii="Times New Roman" w:eastAsia="Times New Roman" w:hAnsi="Times New Roman" w:cs="Times New Roman"/>
            <w:sz w:val="24"/>
            <w:szCs w:val="24"/>
          </w:rPr>
          <w:t xml:space="preserve"> </w:t>
        </w:r>
      </w:hyperlink>
      <w:hyperlink r:id="rId43">
        <w:r w:rsidR="00245D77">
          <w:rPr>
            <w:rFonts w:ascii="Times New Roman" w:eastAsia="Times New Roman" w:hAnsi="Times New Roman" w:cs="Times New Roman"/>
            <w:color w:val="1155CC"/>
            <w:sz w:val="24"/>
            <w:szCs w:val="24"/>
            <w:u w:val="single"/>
          </w:rPr>
          <w:t>https://doi.org/10.1016/j.ympev.2020.106961</w:t>
        </w:r>
      </w:hyperlink>
    </w:p>
    <w:p w14:paraId="11003A1B"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Lloyd, F. E., &amp; Lloyd, F. E. (1942). </w:t>
      </w:r>
      <w:r>
        <w:rPr>
          <w:rFonts w:ascii="Times New Roman" w:eastAsia="Times New Roman" w:hAnsi="Times New Roman" w:cs="Times New Roman"/>
          <w:i/>
          <w:iCs/>
          <w:sz w:val="24"/>
          <w:szCs w:val="24"/>
        </w:rPr>
        <w:t>The carnivorous plants, by Francis Ernest Lloyd</w:t>
      </w:r>
      <w:r>
        <w:rPr>
          <w:rFonts w:ascii="Times New Roman" w:eastAsia="Times New Roman" w:hAnsi="Times New Roman" w:cs="Times New Roman"/>
          <w:sz w:val="24"/>
          <w:szCs w:val="24"/>
        </w:rPr>
        <w:t xml:space="preserve"> (pp. 1–376). Chronica Botanica Company.</w:t>
      </w:r>
      <w:hyperlink r:id="rId44">
        <w:r w:rsidR="00245D77">
          <w:rPr>
            <w:rFonts w:ascii="Times New Roman" w:eastAsia="Times New Roman" w:hAnsi="Times New Roman" w:cs="Times New Roman"/>
            <w:sz w:val="24"/>
            <w:szCs w:val="24"/>
          </w:rPr>
          <w:t xml:space="preserve"> </w:t>
        </w:r>
      </w:hyperlink>
      <w:hyperlink r:id="rId45">
        <w:r w:rsidR="00245D77">
          <w:rPr>
            <w:rFonts w:ascii="Times New Roman" w:eastAsia="Times New Roman" w:hAnsi="Times New Roman" w:cs="Times New Roman"/>
            <w:color w:val="1155CC"/>
            <w:sz w:val="24"/>
            <w:szCs w:val="24"/>
            <w:u w:val="single"/>
          </w:rPr>
          <w:t>https://doi.org/10.5962/bhl.title.5965</w:t>
        </w:r>
      </w:hyperlink>
    </w:p>
    <w:p w14:paraId="50C1D75A" w14:textId="77777777" w:rsidR="00245D77" w:rsidRDefault="00000000">
      <w:pPr>
        <w:spacing w:line="480" w:lineRule="auto"/>
        <w:ind w:left="880" w:hanging="440"/>
        <w:jc w:val="both"/>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McPherson, S.R. 2009. </w:t>
      </w:r>
      <w:hyperlink r:id="rId46">
        <w:r w:rsidR="00245D77">
          <w:rPr>
            <w:rFonts w:ascii="Times New Roman" w:eastAsia="Times New Roman" w:hAnsi="Times New Roman" w:cs="Times New Roman"/>
            <w:i/>
            <w:iCs/>
            <w:sz w:val="24"/>
            <w:szCs w:val="24"/>
            <w:highlight w:val="white"/>
          </w:rPr>
          <w:t>Pitcher Plants of the Old World</w:t>
        </w:r>
      </w:hyperlink>
      <w:r>
        <w:rPr>
          <w:rFonts w:ascii="Times New Roman" w:eastAsia="Times New Roman" w:hAnsi="Times New Roman" w:cs="Times New Roman"/>
          <w:sz w:val="24"/>
          <w:szCs w:val="24"/>
          <w:highlight w:val="white"/>
        </w:rPr>
        <w:t>. 2 volumes. Redfern Natural History Productions, Poole.</w:t>
      </w:r>
    </w:p>
    <w:p w14:paraId="376F84B8"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Matzke, N. (2005). "Evolution of the </w:t>
      </w:r>
      <w:r>
        <w:rPr>
          <w:rFonts w:ascii="Times New Roman" w:eastAsia="Times New Roman" w:hAnsi="Times New Roman" w:cs="Times New Roman"/>
          <w:i/>
          <w:iCs/>
          <w:sz w:val="24"/>
          <w:szCs w:val="24"/>
        </w:rPr>
        <w:t>Utricularia</w:t>
      </w:r>
      <w:r>
        <w:rPr>
          <w:rFonts w:ascii="Times New Roman" w:eastAsia="Times New Roman" w:hAnsi="Times New Roman" w:cs="Times New Roman"/>
          <w:sz w:val="24"/>
          <w:szCs w:val="24"/>
        </w:rPr>
        <w:t xml:space="preserve"> Bladder Trap: A Short Summary." </w:t>
      </w:r>
      <w:r>
        <w:rPr>
          <w:rFonts w:ascii="Times New Roman" w:eastAsia="Times New Roman" w:hAnsi="Times New Roman" w:cs="Times New Roman"/>
          <w:i/>
          <w:iCs/>
          <w:sz w:val="24"/>
          <w:szCs w:val="24"/>
        </w:rPr>
        <w:t>Bay Area Carnivorous Plant Society Newsletter</w:t>
      </w:r>
      <w:r>
        <w:rPr>
          <w:rFonts w:ascii="Times New Roman" w:eastAsia="Times New Roman" w:hAnsi="Times New Roman" w:cs="Times New Roman"/>
          <w:sz w:val="24"/>
          <w:szCs w:val="24"/>
        </w:rPr>
        <w:t xml:space="preserve">, Spring 2005. </w:t>
      </w:r>
      <w:hyperlink r:id="rId47" w:anchor="utrictrap">
        <w:r w:rsidR="00245D77">
          <w:rPr>
            <w:rFonts w:ascii="Times New Roman" w:eastAsia="Times New Roman" w:hAnsi="Times New Roman" w:cs="Times New Roman"/>
            <w:color w:val="1155CC"/>
            <w:sz w:val="24"/>
            <w:szCs w:val="24"/>
            <w:u w:val="single"/>
          </w:rPr>
          <w:t>https://web.archive.org/web/20120711211927/http://www.bacps.org/2005Spring.html#utrictrap</w:t>
        </w:r>
      </w:hyperlink>
      <w:r>
        <w:rPr>
          <w:rFonts w:ascii="Times New Roman" w:eastAsia="Times New Roman" w:hAnsi="Times New Roman" w:cs="Times New Roman"/>
          <w:sz w:val="24"/>
          <w:szCs w:val="24"/>
        </w:rPr>
        <w:t xml:space="preserve"> </w:t>
      </w:r>
    </w:p>
    <w:p w14:paraId="4C434555"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Mithöfer, A. (2022). Carnivorous plants and their biotic interactions. </w:t>
      </w:r>
      <w:r>
        <w:rPr>
          <w:rFonts w:ascii="Times New Roman" w:eastAsia="Times New Roman" w:hAnsi="Times New Roman" w:cs="Times New Roman"/>
          <w:i/>
          <w:iCs/>
          <w:sz w:val="24"/>
          <w:szCs w:val="24"/>
        </w:rPr>
        <w:t>Journal of Plant Interactions</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17</w:t>
      </w:r>
      <w:r>
        <w:rPr>
          <w:rFonts w:ascii="Times New Roman" w:eastAsia="Times New Roman" w:hAnsi="Times New Roman" w:cs="Times New Roman"/>
          <w:sz w:val="24"/>
          <w:szCs w:val="24"/>
        </w:rPr>
        <w:t>(1), 333–343.</w:t>
      </w:r>
      <w:hyperlink r:id="rId48">
        <w:r w:rsidR="00245D77">
          <w:rPr>
            <w:rFonts w:ascii="Times New Roman" w:eastAsia="Times New Roman" w:hAnsi="Times New Roman" w:cs="Times New Roman"/>
            <w:sz w:val="24"/>
            <w:szCs w:val="24"/>
          </w:rPr>
          <w:t xml:space="preserve"> </w:t>
        </w:r>
      </w:hyperlink>
      <w:hyperlink r:id="rId49">
        <w:r w:rsidR="00245D77">
          <w:rPr>
            <w:rFonts w:ascii="Times New Roman" w:eastAsia="Times New Roman" w:hAnsi="Times New Roman" w:cs="Times New Roman"/>
            <w:color w:val="1155CC"/>
            <w:sz w:val="24"/>
            <w:szCs w:val="24"/>
            <w:u w:val="single"/>
          </w:rPr>
          <w:t>https://doi.org/10.1080/17429145.2022.2038710</w:t>
        </w:r>
      </w:hyperlink>
    </w:p>
    <w:p w14:paraId="4BC7BA73"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Murphy, B., Forest, F., Barraclough, T., Rosindell, J., Bellot, S., Cowan, R., Golos, M., Jebb, M., &amp; Cheek, M. (2020). A phylogenomic analysis of Nepenthes </w:t>
      </w:r>
      <w:r>
        <w:rPr>
          <w:rFonts w:ascii="Times New Roman" w:eastAsia="Times New Roman" w:hAnsi="Times New Roman" w:cs="Times New Roman"/>
          <w:sz w:val="24"/>
          <w:szCs w:val="24"/>
        </w:rPr>
        <w:lastRenderedPageBreak/>
        <w:t xml:space="preserve">(Nepenthaceae). </w:t>
      </w:r>
      <w:r>
        <w:rPr>
          <w:rFonts w:ascii="Times New Roman" w:eastAsia="Times New Roman" w:hAnsi="Times New Roman" w:cs="Times New Roman"/>
          <w:i/>
          <w:iCs/>
          <w:sz w:val="24"/>
          <w:szCs w:val="24"/>
        </w:rPr>
        <w:t>Molecular Phylogenetics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144</w:t>
      </w:r>
      <w:r>
        <w:rPr>
          <w:rFonts w:ascii="Times New Roman" w:eastAsia="Times New Roman" w:hAnsi="Times New Roman" w:cs="Times New Roman"/>
          <w:sz w:val="24"/>
          <w:szCs w:val="24"/>
        </w:rPr>
        <w:t>, 106668.</w:t>
      </w:r>
      <w:hyperlink r:id="rId50">
        <w:r w:rsidR="00245D77">
          <w:rPr>
            <w:rFonts w:ascii="Times New Roman" w:eastAsia="Times New Roman" w:hAnsi="Times New Roman" w:cs="Times New Roman"/>
            <w:sz w:val="24"/>
            <w:szCs w:val="24"/>
          </w:rPr>
          <w:t xml:space="preserve"> </w:t>
        </w:r>
      </w:hyperlink>
      <w:hyperlink r:id="rId51">
        <w:r w:rsidR="00245D77">
          <w:rPr>
            <w:rFonts w:ascii="Times New Roman" w:eastAsia="Times New Roman" w:hAnsi="Times New Roman" w:cs="Times New Roman"/>
            <w:color w:val="1155CC"/>
            <w:sz w:val="24"/>
            <w:szCs w:val="24"/>
            <w:u w:val="single"/>
          </w:rPr>
          <w:t>https://doi.org/10.1016/j.ympev.2019.106668</w:t>
        </w:r>
      </w:hyperlink>
    </w:p>
    <w:p w14:paraId="4848AF2F"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Płachno, B. J.; Silva, S. R., Świątek, P., Dixon, K. W., Lustofin, K., Seber, G. C., Miranda, V. F. O. (2020). Structural Features of Carnivorous Plant (Genlisea, Utricularia) Tubers as Abiotic Stress Resistance Organs. </w:t>
      </w:r>
      <w:r>
        <w:rPr>
          <w:rFonts w:ascii="Times New Roman" w:eastAsia="Times New Roman" w:hAnsi="Times New Roman" w:cs="Times New Roman"/>
          <w:i/>
          <w:iCs/>
          <w:sz w:val="24"/>
          <w:szCs w:val="24"/>
        </w:rPr>
        <w:t>International Journal of Molecular 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21</w:t>
      </w:r>
      <w:r>
        <w:rPr>
          <w:rFonts w:ascii="Times New Roman" w:eastAsia="Times New Roman" w:hAnsi="Times New Roman" w:cs="Times New Roman"/>
          <w:sz w:val="24"/>
          <w:szCs w:val="24"/>
        </w:rPr>
        <w:t>(14), 5143.</w:t>
      </w:r>
      <w:hyperlink r:id="rId52">
        <w:r w:rsidR="00245D77">
          <w:rPr>
            <w:rFonts w:ascii="Times New Roman" w:eastAsia="Times New Roman" w:hAnsi="Times New Roman" w:cs="Times New Roman"/>
            <w:sz w:val="24"/>
            <w:szCs w:val="24"/>
          </w:rPr>
          <w:t xml:space="preserve"> </w:t>
        </w:r>
      </w:hyperlink>
      <w:hyperlink r:id="rId53">
        <w:r w:rsidR="00245D77">
          <w:rPr>
            <w:rFonts w:ascii="Times New Roman" w:eastAsia="Times New Roman" w:hAnsi="Times New Roman" w:cs="Times New Roman"/>
            <w:color w:val="1155CC"/>
            <w:sz w:val="24"/>
            <w:szCs w:val="24"/>
            <w:u w:val="single"/>
          </w:rPr>
          <w:t>https://doi.org/10.3390/ijms21145143</w:t>
        </w:r>
      </w:hyperlink>
    </w:p>
    <w:p w14:paraId="27757D03"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Revell, L. J. (2024). phytools 2.0: An updated R ecosystem for phylogenetic comparative methods (and other things). </w:t>
      </w:r>
      <w:r>
        <w:rPr>
          <w:rFonts w:ascii="Times New Roman" w:eastAsia="Times New Roman" w:hAnsi="Times New Roman" w:cs="Times New Roman"/>
          <w:i/>
          <w:iCs/>
          <w:sz w:val="24"/>
          <w:szCs w:val="24"/>
        </w:rPr>
        <w:t>PeerJ</w:t>
      </w:r>
      <w:r>
        <w:rPr>
          <w:rFonts w:ascii="Times New Roman" w:eastAsia="Times New Roman" w:hAnsi="Times New Roman" w:cs="Times New Roman"/>
          <w:sz w:val="24"/>
          <w:szCs w:val="24"/>
        </w:rPr>
        <w:t>.</w:t>
      </w:r>
      <w:hyperlink r:id="rId54">
        <w:r w:rsidR="00245D77">
          <w:rPr>
            <w:rFonts w:ascii="Times New Roman" w:eastAsia="Times New Roman" w:hAnsi="Times New Roman" w:cs="Times New Roman"/>
            <w:sz w:val="24"/>
            <w:szCs w:val="24"/>
          </w:rPr>
          <w:t xml:space="preserve"> </w:t>
        </w:r>
      </w:hyperlink>
      <w:hyperlink r:id="rId55">
        <w:r w:rsidR="00245D77">
          <w:rPr>
            <w:rFonts w:ascii="Times New Roman" w:eastAsia="Times New Roman" w:hAnsi="Times New Roman" w:cs="Times New Roman"/>
            <w:color w:val="1155CC"/>
            <w:sz w:val="24"/>
            <w:szCs w:val="24"/>
            <w:u w:val="single"/>
          </w:rPr>
          <w:t>https://doi.org/10.7717/peerj.16505</w:t>
        </w:r>
      </w:hyperlink>
    </w:p>
    <w:p w14:paraId="614994E2" w14:textId="77777777" w:rsidR="00245D77"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Roccia, Aymeric &amp; Gluch, Oliver &amp; Lampard, Stan &amp; Robinson, Alastair &amp; Fleischmann, Andreas &amp; McPherson, Stewart &amp; Legendre, Laurent &amp; Partrat, Eric &amp; Temple, Paul. (2016). Pinguicula of the Temperate North. Redfern Natural History Productions, Poole.</w:t>
      </w:r>
    </w:p>
    <w:p w14:paraId="5EE1962A"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Sanderson, M. J. (2004). </w:t>
      </w:r>
      <w:r>
        <w:rPr>
          <w:rFonts w:ascii="Times New Roman" w:eastAsia="Times New Roman" w:hAnsi="Times New Roman" w:cs="Times New Roman"/>
          <w:i/>
          <w:iCs/>
          <w:sz w:val="24"/>
          <w:szCs w:val="24"/>
        </w:rPr>
        <w:t>R8s, version 1.70 User’s Manual</w:t>
      </w:r>
      <w:r>
        <w:rPr>
          <w:rFonts w:ascii="Times New Roman" w:eastAsia="Times New Roman" w:hAnsi="Times New Roman" w:cs="Times New Roman"/>
          <w:sz w:val="24"/>
          <w:szCs w:val="24"/>
        </w:rPr>
        <w:t>.</w:t>
      </w:r>
    </w:p>
    <w:p w14:paraId="0F4AB0F6"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Sen, S., Tiwari, N., &amp; Ganesan, R. (2020). </w:t>
      </w:r>
      <w:r>
        <w:rPr>
          <w:rFonts w:ascii="Times New Roman" w:eastAsia="Times New Roman" w:hAnsi="Times New Roman" w:cs="Times New Roman"/>
          <w:i/>
          <w:iCs/>
          <w:sz w:val="24"/>
          <w:szCs w:val="24"/>
        </w:rPr>
        <w:t>Eocene origin, Miocene diversification and intercontinental dispersal of the genus Drosera (Droseraceae)</w:t>
      </w:r>
      <w:r>
        <w:rPr>
          <w:rFonts w:ascii="Times New Roman" w:eastAsia="Times New Roman" w:hAnsi="Times New Roman" w:cs="Times New Roman"/>
          <w:sz w:val="24"/>
          <w:szCs w:val="24"/>
        </w:rPr>
        <w:t xml:space="preserve"> (p. 2020.08.06.240234). bioRxiv.</w:t>
      </w:r>
      <w:hyperlink r:id="rId56">
        <w:r w:rsidR="00245D77">
          <w:rPr>
            <w:rFonts w:ascii="Times New Roman" w:eastAsia="Times New Roman" w:hAnsi="Times New Roman" w:cs="Times New Roman"/>
            <w:sz w:val="24"/>
            <w:szCs w:val="24"/>
          </w:rPr>
          <w:t xml:space="preserve"> </w:t>
        </w:r>
      </w:hyperlink>
      <w:hyperlink r:id="rId57">
        <w:r w:rsidR="00245D77">
          <w:rPr>
            <w:rFonts w:ascii="Times New Roman" w:eastAsia="Times New Roman" w:hAnsi="Times New Roman" w:cs="Times New Roman"/>
            <w:color w:val="1155CC"/>
            <w:sz w:val="24"/>
            <w:szCs w:val="24"/>
            <w:u w:val="single"/>
          </w:rPr>
          <w:t>https://doi.org/10.1101/2020.08.06.240234</w:t>
        </w:r>
      </w:hyperlink>
    </w:p>
    <w:p w14:paraId="3F738FD4" w14:textId="77777777" w:rsidR="00245D77" w:rsidRDefault="00000000">
      <w:pPr>
        <w:spacing w:line="480" w:lineRule="auto"/>
        <w:ind w:left="880" w:hanging="44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Shimai, H., Setoguchi, H., Roberts, D. L., &amp; Sun, M. (2021). Biogeographical patterns and speciation of the genus Pinguicula (Lentibulariaceae) inferred by phylogenetic analyses. </w:t>
      </w:r>
      <w:r>
        <w:rPr>
          <w:rFonts w:ascii="Times New Roman" w:eastAsia="Times New Roman" w:hAnsi="Times New Roman" w:cs="Times New Roman"/>
          <w:i/>
          <w:iCs/>
          <w:sz w:val="24"/>
          <w:szCs w:val="24"/>
        </w:rPr>
        <w:t>PLOS ONE</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16</w:t>
      </w:r>
      <w:r>
        <w:rPr>
          <w:rFonts w:ascii="Times New Roman" w:eastAsia="Times New Roman" w:hAnsi="Times New Roman" w:cs="Times New Roman"/>
          <w:sz w:val="24"/>
          <w:szCs w:val="24"/>
        </w:rPr>
        <w:t>(6), e0252581.</w:t>
      </w:r>
      <w:hyperlink r:id="rId58">
        <w:r w:rsidR="00245D77">
          <w:rPr>
            <w:rFonts w:ascii="Times New Roman" w:eastAsia="Times New Roman" w:hAnsi="Times New Roman" w:cs="Times New Roman"/>
            <w:sz w:val="24"/>
            <w:szCs w:val="24"/>
          </w:rPr>
          <w:t xml:space="preserve"> </w:t>
        </w:r>
      </w:hyperlink>
      <w:hyperlink r:id="rId59">
        <w:r w:rsidR="00245D77">
          <w:rPr>
            <w:rFonts w:ascii="Times New Roman" w:eastAsia="Times New Roman" w:hAnsi="Times New Roman" w:cs="Times New Roman"/>
            <w:color w:val="1155CC"/>
            <w:sz w:val="24"/>
            <w:szCs w:val="24"/>
            <w:u w:val="single"/>
          </w:rPr>
          <w:t>https://doi.org/10.1371/journal.pone.0252581</w:t>
        </w:r>
      </w:hyperlink>
    </w:p>
    <w:p w14:paraId="4F619646" w14:textId="77777777" w:rsidR="00245D77" w:rsidRDefault="00000000">
      <w:pPr>
        <w:spacing w:line="480" w:lineRule="auto"/>
        <w:ind w:left="425"/>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Slack, A. and Gate, J., 1988. Carnivorous plants. MIT Press, Cambridge, Mass.</w:t>
      </w:r>
    </w:p>
    <w:p w14:paraId="6DCEE899" w14:textId="77777777" w:rsidR="00245D77" w:rsidRDefault="00000000">
      <w:pPr>
        <w:spacing w:line="480" w:lineRule="auto"/>
        <w:ind w:left="1600" w:hanging="749"/>
        <w:rPr>
          <w:rFonts w:ascii="Times New Roman" w:eastAsia="Times New Roman" w:hAnsi="Times New Roman" w:cs="Times New Roman"/>
          <w:sz w:val="24"/>
          <w:szCs w:val="24"/>
        </w:rPr>
      </w:pPr>
      <w:r>
        <w:rPr>
          <w:rFonts w:ascii="Times New Roman" w:eastAsia="Times New Roman" w:hAnsi="Times New Roman" w:cs="Times New Roman"/>
          <w:sz w:val="24"/>
          <w:szCs w:val="24"/>
        </w:rPr>
        <w:t>Srivastava, A., Rogers, W. L., Breton, C. M., Cai, L., &amp; Malmberg, R. L. (2011).</w:t>
      </w:r>
    </w:p>
    <w:p w14:paraId="35BE2860" w14:textId="77777777" w:rsidR="00245D77" w:rsidRDefault="00000000">
      <w:pPr>
        <w:spacing w:line="480" w:lineRule="auto"/>
        <w:ind w:left="1600" w:hanging="749"/>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Transcriptome Analysis of Sarracenia, an Insectivorous Plant. </w:t>
      </w:r>
      <w:r>
        <w:rPr>
          <w:rFonts w:ascii="Times New Roman" w:eastAsia="Times New Roman" w:hAnsi="Times New Roman" w:cs="Times New Roman"/>
          <w:i/>
          <w:iCs/>
          <w:sz w:val="24"/>
          <w:szCs w:val="24"/>
        </w:rPr>
        <w:t>DNA Research: An</w:t>
      </w:r>
    </w:p>
    <w:p w14:paraId="5B1FA8D7" w14:textId="77777777" w:rsidR="00245D77" w:rsidRDefault="00000000">
      <w:pPr>
        <w:spacing w:line="480" w:lineRule="auto"/>
        <w:ind w:left="1600" w:hanging="749"/>
        <w:rPr>
          <w:rFonts w:ascii="Times New Roman" w:eastAsia="Times New Roman" w:hAnsi="Times New Roman" w:cs="Times New Roman"/>
          <w:sz w:val="24"/>
          <w:szCs w:val="24"/>
        </w:rPr>
      </w:pPr>
      <w:r>
        <w:rPr>
          <w:rFonts w:ascii="Times New Roman" w:eastAsia="Times New Roman" w:hAnsi="Times New Roman" w:cs="Times New Roman"/>
          <w:i/>
          <w:iCs/>
          <w:sz w:val="24"/>
          <w:szCs w:val="24"/>
        </w:rPr>
        <w:t>International Journal for Rapid Publication of Reports on Genes and Genomes</w:t>
      </w:r>
      <w:r>
        <w:rPr>
          <w:rFonts w:ascii="Times New Roman" w:eastAsia="Times New Roman" w:hAnsi="Times New Roman" w:cs="Times New Roman"/>
          <w:sz w:val="24"/>
          <w:szCs w:val="24"/>
        </w:rPr>
        <w:t>,</w:t>
      </w:r>
    </w:p>
    <w:p w14:paraId="689D2242" w14:textId="77777777" w:rsidR="00245D77" w:rsidRDefault="00000000">
      <w:pPr>
        <w:spacing w:line="480" w:lineRule="auto"/>
        <w:ind w:left="1600" w:hanging="749"/>
        <w:rPr>
          <w:rFonts w:ascii="Times New Roman" w:eastAsia="Times New Roman" w:hAnsi="Times New Roman" w:cs="Times New Roman"/>
          <w:sz w:val="24"/>
          <w:szCs w:val="24"/>
        </w:rPr>
      </w:pPr>
      <w:r>
        <w:rPr>
          <w:rFonts w:ascii="Times New Roman" w:eastAsia="Times New Roman" w:hAnsi="Times New Roman" w:cs="Times New Roman"/>
          <w:i/>
          <w:iCs/>
          <w:sz w:val="24"/>
          <w:szCs w:val="24"/>
        </w:rPr>
        <w:t>18</w:t>
      </w:r>
      <w:r>
        <w:rPr>
          <w:rFonts w:ascii="Times New Roman" w:eastAsia="Times New Roman" w:hAnsi="Times New Roman" w:cs="Times New Roman"/>
          <w:sz w:val="24"/>
          <w:szCs w:val="24"/>
        </w:rPr>
        <w:t>(4), 253–261.</w:t>
      </w:r>
      <w:hyperlink r:id="rId60">
        <w:r w:rsidR="00245D77">
          <w:rPr>
            <w:rFonts w:ascii="Times New Roman" w:eastAsia="Times New Roman" w:hAnsi="Times New Roman" w:cs="Times New Roman"/>
            <w:sz w:val="24"/>
            <w:szCs w:val="24"/>
          </w:rPr>
          <w:t xml:space="preserve"> </w:t>
        </w:r>
      </w:hyperlink>
      <w:hyperlink r:id="rId61">
        <w:r w:rsidR="00245D77">
          <w:rPr>
            <w:rFonts w:ascii="Times New Roman" w:eastAsia="Times New Roman" w:hAnsi="Times New Roman" w:cs="Times New Roman"/>
            <w:color w:val="1155CC"/>
            <w:sz w:val="24"/>
            <w:szCs w:val="24"/>
            <w:u w:val="single"/>
          </w:rPr>
          <w:t>https://doi.org/10.1093/dnares/dsr014</w:t>
        </w:r>
      </w:hyperlink>
    </w:p>
    <w:p w14:paraId="6F383C3A"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Wallace, A. R. (1875), “Letter no. 10085,” Darwin Correspondence Project. accessed on 6 June 2023. </w:t>
      </w:r>
      <w:hyperlink r:id="rId62">
        <w:r w:rsidR="00245D77">
          <w:rPr>
            <w:rFonts w:ascii="Times New Roman" w:eastAsia="Times New Roman" w:hAnsi="Times New Roman" w:cs="Times New Roman"/>
            <w:color w:val="1155CC"/>
            <w:sz w:val="24"/>
            <w:szCs w:val="24"/>
          </w:rPr>
          <w:t>https://www.darwinproject.ac.uk/letter/?docId=letters/DCP-LETT-10085.xml</w:t>
        </w:r>
      </w:hyperlink>
    </w:p>
    <w:p w14:paraId="5B6B7FBE" w14:textId="77777777" w:rsidR="00245D77" w:rsidRDefault="00000000">
      <w:pPr>
        <w:spacing w:line="480" w:lineRule="auto"/>
        <w:ind w:left="880" w:hanging="4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Westermeier, A. S., Fleischmann, A., Müller, K., Schäferhoff, B., Rubach, C., Speck, T., &amp; Poppinga, S. (2017). Trap diversity and character evolution in carnivorous bladderworts (Utricularia, Lentibulariaceae). </w:t>
      </w:r>
      <w:r>
        <w:rPr>
          <w:rFonts w:ascii="Times New Roman" w:eastAsia="Times New Roman" w:hAnsi="Times New Roman" w:cs="Times New Roman"/>
          <w:i/>
          <w:iCs/>
          <w:sz w:val="24"/>
          <w:szCs w:val="24"/>
        </w:rPr>
        <w:t>Scientific Reports (Nature Publisher Group)</w:t>
      </w:r>
      <w:r>
        <w:rPr>
          <w:rFonts w:ascii="Times New Roman" w:eastAsia="Times New Roman" w:hAnsi="Times New Roman" w:cs="Times New Roman"/>
          <w:sz w:val="24"/>
          <w:szCs w:val="24"/>
        </w:rPr>
        <w:t xml:space="preserve">, </w:t>
      </w:r>
      <w:r>
        <w:rPr>
          <w:rFonts w:ascii="Times New Roman" w:eastAsia="Times New Roman" w:hAnsi="Times New Roman" w:cs="Times New Roman"/>
          <w:i/>
          <w:iCs/>
          <w:sz w:val="24"/>
          <w:szCs w:val="24"/>
        </w:rPr>
        <w:t>7</w:t>
      </w:r>
      <w:r>
        <w:rPr>
          <w:rFonts w:ascii="Times New Roman" w:eastAsia="Times New Roman" w:hAnsi="Times New Roman" w:cs="Times New Roman"/>
          <w:sz w:val="24"/>
          <w:szCs w:val="24"/>
        </w:rPr>
        <w:t>, 1–24.</w:t>
      </w:r>
      <w:hyperlink r:id="rId63">
        <w:r w:rsidR="00245D77">
          <w:rPr>
            <w:rFonts w:ascii="Times New Roman" w:eastAsia="Times New Roman" w:hAnsi="Times New Roman" w:cs="Times New Roman"/>
            <w:sz w:val="24"/>
            <w:szCs w:val="24"/>
          </w:rPr>
          <w:t xml:space="preserve"> </w:t>
        </w:r>
      </w:hyperlink>
      <w:hyperlink r:id="rId64">
        <w:r w:rsidR="00245D77">
          <w:rPr>
            <w:rFonts w:ascii="Times New Roman" w:eastAsia="Times New Roman" w:hAnsi="Times New Roman" w:cs="Times New Roman"/>
            <w:color w:val="1155CC"/>
            <w:sz w:val="24"/>
            <w:szCs w:val="24"/>
            <w:u w:val="single"/>
          </w:rPr>
          <w:t>https://doi.org/10.1038/s41598-017-12324-4</w:t>
        </w:r>
      </w:hyperlink>
    </w:p>
    <w:p w14:paraId="461093D5" w14:textId="77777777" w:rsidR="00245D77" w:rsidRDefault="00245D77">
      <w:pPr>
        <w:ind w:left="880" w:hanging="440"/>
        <w:rPr>
          <w:rFonts w:ascii="Times New Roman" w:eastAsia="Times New Roman" w:hAnsi="Times New Roman" w:cs="Times New Roman"/>
          <w:sz w:val="24"/>
          <w:szCs w:val="24"/>
        </w:rPr>
      </w:pPr>
    </w:p>
    <w:sectPr w:rsidR="00245D77">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91" w:author="Nicholas Matzke" w:date="2025-12-03T15:48:00Z" w:initials="NM">
    <w:p w14:paraId="29FFF933" w14:textId="77777777" w:rsidR="000C0B46" w:rsidRDefault="000C0B46" w:rsidP="000C0B46">
      <w:r>
        <w:rPr>
          <w:rStyle w:val="CommentReference"/>
        </w:rPr>
        <w:annotationRef/>
      </w:r>
      <w:r>
        <w:rPr>
          <w:sz w:val="20"/>
          <w:szCs w:val="20"/>
        </w:rPr>
        <w:t>typo in chart: Dionea -&gt; Dionaea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9FFF93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5F0C15E" w16cex:dateUtc="2025-12-03T02: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9FFF933" w16cid:durableId="15F0C15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DED016F3-7C18-F240-B18F-8A93ABB6FA5D}"/>
    <w:embedBold r:id="rId2" w:fontKey="{F059CD8A-1C01-3C4C-95AE-F40A767B12F1}"/>
    <w:embedItalic r:id="rId3" w:fontKey="{6FCC8E7B-1FC6-A340-AAD9-6FAE4B62657B}"/>
    <w:embedBoldItalic r:id="rId4" w:fontKey="{3B192FB6-DF13-2440-B4C9-AFE3E8BCF8CA}"/>
  </w:font>
  <w:font w:name="Arial">
    <w:panose1 w:val="020B0604020202020204"/>
    <w:charset w:val="00"/>
    <w:family w:val="swiss"/>
    <w:pitch w:val="variable"/>
    <w:sig w:usb0="E0002AFF" w:usb1="C0007843" w:usb2="00000009" w:usb3="00000000" w:csb0="000001FF" w:csb1="00000000"/>
    <w:embedRegular r:id="rId5" w:fontKey="{6197924F-AB61-514C-B17B-9D0D057D4158}"/>
    <w:embedBold r:id="rId6" w:fontKey="{2834A4D6-991A-8A46-A8AB-2EB054C177F9}"/>
    <w:embedItalic r:id="rId7" w:fontKey="{0814BF5D-A21D-8546-9493-F68319753AFC}"/>
  </w:font>
  <w:font w:name="Georgia">
    <w:panose1 w:val="02040502050405020303"/>
    <w:charset w:val="00"/>
    <w:family w:val="roman"/>
    <w:pitch w:val="variable"/>
    <w:sig w:usb0="00000287" w:usb1="00000000" w:usb2="00000000" w:usb3="00000000" w:csb0="0000009F" w:csb1="00000000"/>
    <w:embedRegular r:id="rId8" w:fontKey="{F1E01801-E60A-C148-A7C1-30C24DB8AC62}"/>
    <w:embedItalic r:id="rId9" w:fontKey="{FB463AA3-5EBC-9F43-B388-4A301A2578AB}"/>
  </w:font>
  <w:font w:name="Verdana">
    <w:panose1 w:val="020B0604030504040204"/>
    <w:charset w:val="00"/>
    <w:family w:val="swiss"/>
    <w:pitch w:val="variable"/>
    <w:sig w:usb0="A10006FF" w:usb1="4000205B" w:usb2="00000010" w:usb3="00000000" w:csb0="0000019F" w:csb1="00000000"/>
    <w:embedRegular r:id="rId10" w:fontKey="{FF9031CE-E495-9C41-88E3-54E5D66AA727}"/>
  </w:font>
  <w:font w:name="Gungsuh">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embedRegular r:id="rId11" w:fontKey="{3E44A18C-9DE2-9D4E-B88E-9CAB9C5D575B}"/>
  </w:font>
  <w:font w:name="Calibri">
    <w:panose1 w:val="020F0502020204030204"/>
    <w:charset w:val="00"/>
    <w:family w:val="swiss"/>
    <w:pitch w:val="variable"/>
    <w:sig w:usb0="E0002AFF" w:usb1="C000ACFF" w:usb2="00000009" w:usb3="00000000" w:csb0="000001FF" w:csb1="00000000"/>
    <w:embedRegular r:id="rId12" w:fontKey="{2E16BF56-9A00-5A4A-A3A5-00D7F847FC60}"/>
  </w:font>
  <w:font w:name="Cambria">
    <w:panose1 w:val="02040503050406030204"/>
    <w:charset w:val="00"/>
    <w:family w:val="roman"/>
    <w:pitch w:val="variable"/>
    <w:sig w:usb0="E00002FF" w:usb1="400004FF" w:usb2="00000000" w:usb3="00000000" w:csb0="0000019F" w:csb1="00000000"/>
    <w:embedRegular r:id="rId13" w:fontKey="{B6AD4EA4-9B18-F04F-AEB4-9666092972E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9006F9"/>
    <w:multiLevelType w:val="hybridMultilevel"/>
    <w:tmpl w:val="FA5673C8"/>
    <w:lvl w:ilvl="0" w:tplc="62A8609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3432144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holas Matzke">
    <w15:presenceInfo w15:providerId="AD" w15:userId="S::nmat471@UoA.auckland.ac.nz::c58d76fd-0cc1-49b7-86fd-beab67d65b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embedTrueTypeFonts/>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D77"/>
    <w:rsid w:val="000A1BD6"/>
    <w:rsid w:val="000B78F9"/>
    <w:rsid w:val="000C0B46"/>
    <w:rsid w:val="000C30A8"/>
    <w:rsid w:val="00172298"/>
    <w:rsid w:val="0020086D"/>
    <w:rsid w:val="0020226F"/>
    <w:rsid w:val="002176A5"/>
    <w:rsid w:val="00221364"/>
    <w:rsid w:val="00235A48"/>
    <w:rsid w:val="00245D77"/>
    <w:rsid w:val="00254200"/>
    <w:rsid w:val="002A4F7D"/>
    <w:rsid w:val="002B4653"/>
    <w:rsid w:val="002B73A1"/>
    <w:rsid w:val="002D4101"/>
    <w:rsid w:val="002D5369"/>
    <w:rsid w:val="002D73F2"/>
    <w:rsid w:val="00363E2C"/>
    <w:rsid w:val="004222F9"/>
    <w:rsid w:val="0042447D"/>
    <w:rsid w:val="004662E2"/>
    <w:rsid w:val="00474A9B"/>
    <w:rsid w:val="0047667D"/>
    <w:rsid w:val="00540642"/>
    <w:rsid w:val="005476B2"/>
    <w:rsid w:val="00600702"/>
    <w:rsid w:val="0067549C"/>
    <w:rsid w:val="006D0B70"/>
    <w:rsid w:val="007039A2"/>
    <w:rsid w:val="00736861"/>
    <w:rsid w:val="00736D7B"/>
    <w:rsid w:val="00742DBF"/>
    <w:rsid w:val="00775D29"/>
    <w:rsid w:val="007A056C"/>
    <w:rsid w:val="007A3D2C"/>
    <w:rsid w:val="007D4DDB"/>
    <w:rsid w:val="00804C94"/>
    <w:rsid w:val="00825E62"/>
    <w:rsid w:val="00925091"/>
    <w:rsid w:val="009558D7"/>
    <w:rsid w:val="00963A08"/>
    <w:rsid w:val="009F7E61"/>
    <w:rsid w:val="00A13CF7"/>
    <w:rsid w:val="00A41E92"/>
    <w:rsid w:val="00AC4016"/>
    <w:rsid w:val="00AD7538"/>
    <w:rsid w:val="00AE11B5"/>
    <w:rsid w:val="00AE2C53"/>
    <w:rsid w:val="00B20917"/>
    <w:rsid w:val="00B23AF0"/>
    <w:rsid w:val="00B406F5"/>
    <w:rsid w:val="00BB4849"/>
    <w:rsid w:val="00BD0A38"/>
    <w:rsid w:val="00C16656"/>
    <w:rsid w:val="00C7348D"/>
    <w:rsid w:val="00C7649A"/>
    <w:rsid w:val="00C8204B"/>
    <w:rsid w:val="00CF11E7"/>
    <w:rsid w:val="00DD7D3A"/>
    <w:rsid w:val="00E20298"/>
    <w:rsid w:val="00E30094"/>
    <w:rsid w:val="00E43908"/>
    <w:rsid w:val="00E8266E"/>
    <w:rsid w:val="00E97850"/>
    <w:rsid w:val="00E97CE3"/>
    <w:rsid w:val="00ED4168"/>
    <w:rsid w:val="00FC3D47"/>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4:docId w14:val="578D83F9"/>
  <w15:docId w15:val="{F2CCBC72-59A8-2A47-89E4-C31F29F47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paragraph" w:styleId="Revision">
    <w:name w:val="Revision"/>
    <w:hidden/>
    <w:uiPriority w:val="99"/>
    <w:semiHidden/>
    <w:rsid w:val="00E43908"/>
    <w:pPr>
      <w:spacing w:line="240" w:lineRule="auto"/>
    </w:pPr>
  </w:style>
  <w:style w:type="paragraph" w:styleId="NormalWeb">
    <w:name w:val="Normal (Web)"/>
    <w:basedOn w:val="Normal"/>
    <w:uiPriority w:val="99"/>
    <w:semiHidden/>
    <w:unhideWhenUsed/>
    <w:rsid w:val="005476B2"/>
    <w:pPr>
      <w:spacing w:before="100" w:beforeAutospacing="1" w:after="100" w:afterAutospacing="1" w:line="240" w:lineRule="auto"/>
    </w:pPr>
    <w:rPr>
      <w:rFonts w:ascii="Times New Roman" w:eastAsia="Times New Roman" w:hAnsi="Times New Roman" w:cs="Times New Roman"/>
      <w:sz w:val="24"/>
      <w:szCs w:val="24"/>
      <w:lang w:val="en-NZ"/>
    </w:rPr>
  </w:style>
  <w:style w:type="character" w:styleId="Emphasis">
    <w:name w:val="Emphasis"/>
    <w:basedOn w:val="DefaultParagraphFont"/>
    <w:uiPriority w:val="20"/>
    <w:qFormat/>
    <w:rsid w:val="005476B2"/>
    <w:rPr>
      <w:i/>
      <w:iCs/>
    </w:rPr>
  </w:style>
  <w:style w:type="character" w:styleId="Hyperlink">
    <w:name w:val="Hyperlink"/>
    <w:basedOn w:val="DefaultParagraphFont"/>
    <w:uiPriority w:val="99"/>
    <w:unhideWhenUsed/>
    <w:rsid w:val="005476B2"/>
    <w:rPr>
      <w:color w:val="0000FF" w:themeColor="hyperlink"/>
      <w:u w:val="single"/>
    </w:rPr>
  </w:style>
  <w:style w:type="character" w:styleId="UnresolvedMention">
    <w:name w:val="Unresolved Mention"/>
    <w:basedOn w:val="DefaultParagraphFont"/>
    <w:uiPriority w:val="99"/>
    <w:semiHidden/>
    <w:unhideWhenUsed/>
    <w:rsid w:val="005476B2"/>
    <w:rPr>
      <w:color w:val="605E5C"/>
      <w:shd w:val="clear" w:color="auto" w:fill="E1DFDD"/>
    </w:rPr>
  </w:style>
  <w:style w:type="character" w:styleId="CommentReference">
    <w:name w:val="annotation reference"/>
    <w:basedOn w:val="DefaultParagraphFont"/>
    <w:uiPriority w:val="99"/>
    <w:semiHidden/>
    <w:unhideWhenUsed/>
    <w:rsid w:val="009F7E61"/>
    <w:rPr>
      <w:sz w:val="16"/>
      <w:szCs w:val="16"/>
    </w:rPr>
  </w:style>
  <w:style w:type="paragraph" w:styleId="CommentText">
    <w:name w:val="annotation text"/>
    <w:basedOn w:val="Normal"/>
    <w:link w:val="CommentTextChar"/>
    <w:uiPriority w:val="99"/>
    <w:semiHidden/>
    <w:unhideWhenUsed/>
    <w:rsid w:val="009F7E61"/>
    <w:pPr>
      <w:spacing w:line="240" w:lineRule="auto"/>
    </w:pPr>
    <w:rPr>
      <w:sz w:val="20"/>
      <w:szCs w:val="20"/>
    </w:rPr>
  </w:style>
  <w:style w:type="character" w:customStyle="1" w:styleId="CommentTextChar">
    <w:name w:val="Comment Text Char"/>
    <w:basedOn w:val="DefaultParagraphFont"/>
    <w:link w:val="CommentText"/>
    <w:uiPriority w:val="99"/>
    <w:semiHidden/>
    <w:rsid w:val="009F7E61"/>
    <w:rPr>
      <w:sz w:val="20"/>
      <w:szCs w:val="20"/>
    </w:rPr>
  </w:style>
  <w:style w:type="paragraph" w:styleId="CommentSubject">
    <w:name w:val="annotation subject"/>
    <w:basedOn w:val="CommentText"/>
    <w:next w:val="CommentText"/>
    <w:link w:val="CommentSubjectChar"/>
    <w:uiPriority w:val="99"/>
    <w:semiHidden/>
    <w:unhideWhenUsed/>
    <w:rsid w:val="009F7E61"/>
    <w:rPr>
      <w:b/>
      <w:bCs/>
    </w:rPr>
  </w:style>
  <w:style w:type="character" w:customStyle="1" w:styleId="CommentSubjectChar">
    <w:name w:val="Comment Subject Char"/>
    <w:basedOn w:val="CommentTextChar"/>
    <w:link w:val="CommentSubject"/>
    <w:uiPriority w:val="99"/>
    <w:semiHidden/>
    <w:rsid w:val="009F7E61"/>
    <w:rPr>
      <w:b/>
      <w:bCs/>
      <w:sz w:val="20"/>
      <w:szCs w:val="20"/>
    </w:rPr>
  </w:style>
  <w:style w:type="paragraph" w:styleId="ListParagraph">
    <w:name w:val="List Paragraph"/>
    <w:basedOn w:val="Normal"/>
    <w:uiPriority w:val="34"/>
    <w:qFormat/>
    <w:rsid w:val="00FC3D4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doi.org/10.1371/journal.pone.0039291" TargetMode="External"/><Relationship Id="rId21" Type="http://schemas.openxmlformats.org/officeDocument/2006/relationships/hyperlink" Target="https://en.wikipedia.org/wiki/Nepenthes_of_Sumatra_and_Peninsular_Malaysia" TargetMode="External"/><Relationship Id="rId34" Type="http://schemas.openxmlformats.org/officeDocument/2006/relationships/hyperlink" Target="https://doi.org/10.1038/nature03185" TargetMode="External"/><Relationship Id="rId42" Type="http://schemas.openxmlformats.org/officeDocument/2006/relationships/hyperlink" Target="https://doi.org/10.1016/j.ympev.2020.106961" TargetMode="External"/><Relationship Id="rId47" Type="http://schemas.openxmlformats.org/officeDocument/2006/relationships/hyperlink" Target="https://web.archive.org/web/20120711211927/http://www.bacps.org/2005Spring.html" TargetMode="External"/><Relationship Id="rId50" Type="http://schemas.openxmlformats.org/officeDocument/2006/relationships/hyperlink" Target="https://doi.org/10.1016/j.ympev.2019.106668" TargetMode="External"/><Relationship Id="rId55" Type="http://schemas.openxmlformats.org/officeDocument/2006/relationships/hyperlink" Target="https://doi.org/10.7717/peerj.16505" TargetMode="External"/><Relationship Id="rId63" Type="http://schemas.openxmlformats.org/officeDocument/2006/relationships/hyperlink" Target="https://doi.org/10.1038/s41598-017-12324-4" TargetMode="External"/><Relationship Id="rId7" Type="http://schemas.microsoft.com/office/2011/relationships/commentsExtended" Target="commentsExtended.xml"/><Relationship Id="rId2" Type="http://schemas.openxmlformats.org/officeDocument/2006/relationships/styles" Target="styles.xml"/><Relationship Id="rId16" Type="http://schemas.openxmlformats.org/officeDocument/2006/relationships/hyperlink" Target="https://doi.org/10.1016/j.ppees.2018.10.001" TargetMode="External"/><Relationship Id="rId29" Type="http://schemas.openxmlformats.org/officeDocument/2006/relationships/hyperlink" Target="https://doi.org/10.1016/S0169-5347(01)02269-8" TargetMode="External"/><Relationship Id="rId11" Type="http://schemas.openxmlformats.org/officeDocument/2006/relationships/image" Target="media/image3.png"/><Relationship Id="rId24" Type="http://schemas.openxmlformats.org/officeDocument/2006/relationships/hyperlink" Target="http://ebookcentral.proquest.com/lib/auckland/detail.action?docID=430300" TargetMode="External"/><Relationship Id="rId32" Type="http://schemas.openxmlformats.org/officeDocument/2006/relationships/hyperlink" Target="https://doi.org/10.1093/oso/9780198779841.003.0003" TargetMode="External"/><Relationship Id="rId37" Type="http://schemas.openxmlformats.org/officeDocument/2006/relationships/hyperlink" Target="https://doi.org/10.1111/ecog.04434" TargetMode="External"/><Relationship Id="rId40" Type="http://schemas.openxmlformats.org/officeDocument/2006/relationships/hyperlink" Target="https://doi.org/10.1186/1471-2148-14-82" TargetMode="External"/><Relationship Id="rId45" Type="http://schemas.openxmlformats.org/officeDocument/2006/relationships/hyperlink" Target="https://doi.org/10.5962/bhl.title.5965" TargetMode="External"/><Relationship Id="rId53" Type="http://schemas.openxmlformats.org/officeDocument/2006/relationships/hyperlink" Target="https://doi.org/10.3390/ijms21145143" TargetMode="External"/><Relationship Id="rId58" Type="http://schemas.openxmlformats.org/officeDocument/2006/relationships/hyperlink" Target="https://doi.org/10.1371/journal.pone.0252581" TargetMode="External"/><Relationship Id="rId66" Type="http://schemas.microsoft.com/office/2011/relationships/people" Target="people.xml"/><Relationship Id="rId5" Type="http://schemas.openxmlformats.org/officeDocument/2006/relationships/image" Target="media/image1.png"/><Relationship Id="rId61" Type="http://schemas.openxmlformats.org/officeDocument/2006/relationships/hyperlink" Target="https://doi.org/10.1093/dnares/dsr014" TargetMode="External"/><Relationship Id="rId19" Type="http://schemas.openxmlformats.org/officeDocument/2006/relationships/hyperlink" Target="https://doi.org/10.1371/journal.pcbi.1006650" TargetMode="External"/><Relationship Id="rId14" Type="http://schemas.openxmlformats.org/officeDocument/2006/relationships/image" Target="media/image6.png"/><Relationship Id="rId22" Type="http://schemas.openxmlformats.org/officeDocument/2006/relationships/hyperlink" Target="https://web.archive.org/web/20040207035715/http://www.steve.gb.com/vegetable_empire/murder.html" TargetMode="External"/><Relationship Id="rId27" Type="http://schemas.openxmlformats.org/officeDocument/2006/relationships/hyperlink" Target="https://doi.org/10.1371/journal.pone.0039291" TargetMode="External"/><Relationship Id="rId30" Type="http://schemas.openxmlformats.org/officeDocument/2006/relationships/hyperlink" Target="https://doi.org/10.1016/j.ympev.2010.03.009" TargetMode="External"/><Relationship Id="rId35" Type="http://schemas.openxmlformats.org/officeDocument/2006/relationships/hyperlink" Target="https://doi.org/10.1038/nature03185" TargetMode="External"/><Relationship Id="rId43" Type="http://schemas.openxmlformats.org/officeDocument/2006/relationships/hyperlink" Target="https://doi.org/10.1016/j.ympev.2020.106961" TargetMode="External"/><Relationship Id="rId48" Type="http://schemas.openxmlformats.org/officeDocument/2006/relationships/hyperlink" Target="https://doi.org/10.1080/17429145.2022.2038710" TargetMode="External"/><Relationship Id="rId56" Type="http://schemas.openxmlformats.org/officeDocument/2006/relationships/hyperlink" Target="https://doi.org/10.1101/2020.08.06.240234" TargetMode="External"/><Relationship Id="rId64" Type="http://schemas.openxmlformats.org/officeDocument/2006/relationships/hyperlink" Target="https://doi.org/10.1038/s41598-017-12324-4" TargetMode="External"/><Relationship Id="rId8" Type="http://schemas.microsoft.com/office/2016/09/relationships/commentsIds" Target="commentsIds.xml"/><Relationship Id="rId51" Type="http://schemas.openxmlformats.org/officeDocument/2006/relationships/hyperlink" Target="https://doi.org/10.1016/j.ympev.2019.106668"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doi.org/10.1007/BF02294359" TargetMode="External"/><Relationship Id="rId25" Type="http://schemas.openxmlformats.org/officeDocument/2006/relationships/hyperlink" Target="https://www.darwinproject.ac.uk/letter/?docId=letters/DCP-LETT-10088.xml" TargetMode="External"/><Relationship Id="rId33" Type="http://schemas.openxmlformats.org/officeDocument/2006/relationships/hyperlink" Target="https://doi.org/10.1093/oso/9780198779841.003.0003" TargetMode="External"/><Relationship Id="rId38" Type="http://schemas.openxmlformats.org/officeDocument/2006/relationships/hyperlink" Target="https://doi.org/10.1071/SB17003" TargetMode="External"/><Relationship Id="rId46" Type="http://schemas.openxmlformats.org/officeDocument/2006/relationships/hyperlink" Target="https://en.wikipedia.org/wiki/Pitcher_Plants_of_the_Old_World" TargetMode="External"/><Relationship Id="rId59" Type="http://schemas.openxmlformats.org/officeDocument/2006/relationships/hyperlink" Target="https://doi.org/10.1371/journal.pone.0252581" TargetMode="External"/><Relationship Id="rId67" Type="http://schemas.openxmlformats.org/officeDocument/2006/relationships/theme" Target="theme/theme1.xml"/><Relationship Id="rId20" Type="http://schemas.openxmlformats.org/officeDocument/2006/relationships/hyperlink" Target="https://doi.org/10.1371/journal.pcbi.1006650" TargetMode="External"/><Relationship Id="rId41" Type="http://schemas.openxmlformats.org/officeDocument/2006/relationships/hyperlink" Target="https://doi.org/10.1186/1471-2148-14-82" TargetMode="External"/><Relationship Id="rId54" Type="http://schemas.openxmlformats.org/officeDocument/2006/relationships/hyperlink" Target="https://doi.org/10.7717/peerj.16505" TargetMode="External"/><Relationship Id="rId62" Type="http://schemas.openxmlformats.org/officeDocument/2006/relationships/hyperlink" Target="https://www.darwinproject.ac.uk/letter/?docId=letters/DCP-LETT-10085.xml" TargetMode="External"/><Relationship Id="rId1" Type="http://schemas.openxmlformats.org/officeDocument/2006/relationships/numbering" Target="numbering.xml"/><Relationship Id="rId6" Type="http://schemas.openxmlformats.org/officeDocument/2006/relationships/comments" Target="comments.xml"/><Relationship Id="rId15" Type="http://schemas.openxmlformats.org/officeDocument/2006/relationships/hyperlink" Target="https://doi.org/10.1016/j.ppees.2018.10.001" TargetMode="External"/><Relationship Id="rId23" Type="http://schemas.openxmlformats.org/officeDocument/2006/relationships/hyperlink" Target="http://ebookcentral.proquest.com/lib/auckland/detail.action?docID=430300" TargetMode="External"/><Relationship Id="rId28" Type="http://schemas.openxmlformats.org/officeDocument/2006/relationships/hyperlink" Target="https://doi.org/10.1016/S0169-5347(01)02269-8" TargetMode="External"/><Relationship Id="rId36" Type="http://schemas.openxmlformats.org/officeDocument/2006/relationships/hyperlink" Target="https://doi.org/10.1111/ecog.04434" TargetMode="External"/><Relationship Id="rId49" Type="http://schemas.openxmlformats.org/officeDocument/2006/relationships/hyperlink" Target="https://doi.org/10.1080/17429145.2022.2038710" TargetMode="External"/><Relationship Id="rId57" Type="http://schemas.openxmlformats.org/officeDocument/2006/relationships/hyperlink" Target="https://doi.org/10.1101/2020.08.06.240234" TargetMode="External"/><Relationship Id="rId10" Type="http://schemas.openxmlformats.org/officeDocument/2006/relationships/image" Target="media/image2.png"/><Relationship Id="rId31" Type="http://schemas.openxmlformats.org/officeDocument/2006/relationships/hyperlink" Target="https://doi.org/10.1016/j.ympev.2010.03.009" TargetMode="External"/><Relationship Id="rId44" Type="http://schemas.openxmlformats.org/officeDocument/2006/relationships/hyperlink" Target="https://doi.org/10.5962/bhl.title.5965" TargetMode="External"/><Relationship Id="rId52" Type="http://schemas.openxmlformats.org/officeDocument/2006/relationships/hyperlink" Target="https://doi.org/10.3390/ijms21145143" TargetMode="External"/><Relationship Id="rId60" Type="http://schemas.openxmlformats.org/officeDocument/2006/relationships/hyperlink" Target="https://doi.org/10.1093/dnares/dsr014"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hyperlink" Target="https://doi.org/10.1007/BF02294359" TargetMode="External"/><Relationship Id="rId39" Type="http://schemas.openxmlformats.org/officeDocument/2006/relationships/hyperlink" Target="https://doi.org/10.1071/SB17003"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148</TotalTime>
  <Pages>22</Pages>
  <Words>6673</Words>
  <Characters>38037</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Matzke</cp:lastModifiedBy>
  <cp:revision>67</cp:revision>
  <dcterms:created xsi:type="dcterms:W3CDTF">2025-11-24T22:33:00Z</dcterms:created>
  <dcterms:modified xsi:type="dcterms:W3CDTF">2025-12-04T02:35:00Z</dcterms:modified>
</cp:coreProperties>
</file>