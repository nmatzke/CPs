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DB6CAE" w14:textId="56C382CD" w:rsidR="00245D77" w:rsidRDefault="00E43908">
      <w:pPr>
        <w:pStyle w:val="Title"/>
        <w:jc w:val="center"/>
        <w:rPr>
          <w:rFonts w:ascii="Times New Roman" w:eastAsia="Times New Roman" w:hAnsi="Times New Roman" w:cs="Times New Roman"/>
        </w:rPr>
      </w:pPr>
      <w:bookmarkStart w:id="0" w:name="_p9dwo1yx3uqq" w:colFirst="0" w:colLast="0"/>
      <w:bookmarkEnd w:id="0"/>
      <w:ins w:id="1" w:author="Nicholas Matzke" w:date="2025-12-03T12:38:00Z" w16du:dateUtc="2025-12-02T23:38:00Z">
        <w:r>
          <w:rPr>
            <w:rFonts w:ascii="Times New Roman" w:eastAsia="Times New Roman" w:hAnsi="Times New Roman" w:cs="Times New Roman"/>
          </w:rPr>
          <w:t>Statistical</w:t>
        </w:r>
      </w:ins>
      <w:r w:rsidR="00000000">
        <w:rPr>
          <w:rFonts w:ascii="Times New Roman" w:eastAsia="Times New Roman" w:hAnsi="Times New Roman" w:cs="Times New Roman"/>
        </w:rPr>
        <w:t xml:space="preserve"> Model Comparison Support</w:t>
      </w:r>
      <w:ins w:id="2" w:author="Nicholas Matzke" w:date="2025-12-03T12:38:00Z" w16du:dateUtc="2025-12-02T23:38:00Z">
        <w:r>
          <w:rPr>
            <w:rFonts w:ascii="Times New Roman" w:eastAsia="Times New Roman" w:hAnsi="Times New Roman" w:cs="Times New Roman"/>
          </w:rPr>
          <w:t>s</w:t>
        </w:r>
      </w:ins>
      <w:del w:id="3" w:author="Nicholas Matzke" w:date="2025-12-03T12:38:00Z" w16du:dateUtc="2025-12-02T23:38:00Z">
        <w:r w:rsidR="00000000" w:rsidDel="00E43908">
          <w:rPr>
            <w:rFonts w:ascii="Times New Roman" w:eastAsia="Times New Roman" w:hAnsi="Times New Roman" w:cs="Times New Roman"/>
          </w:rPr>
          <w:delText>s</w:delText>
        </w:r>
      </w:del>
      <w:r w:rsidR="00000000">
        <w:rPr>
          <w:rFonts w:ascii="Times New Roman" w:eastAsia="Times New Roman" w:hAnsi="Times New Roman" w:cs="Times New Roman"/>
        </w:rPr>
        <w:t xml:space="preserve"> </w:t>
      </w:r>
      <w:del w:id="4" w:author="Nicholas Matzke" w:date="2025-12-03T12:38:00Z" w16du:dateUtc="2025-12-02T23:38:00Z">
        <w:r w:rsidR="00000000" w:rsidDel="00E43908">
          <w:rPr>
            <w:rFonts w:ascii="Times New Roman" w:eastAsia="Times New Roman" w:hAnsi="Times New Roman" w:cs="Times New Roman"/>
          </w:rPr>
          <w:delText xml:space="preserve">the </w:delText>
        </w:r>
      </w:del>
      <w:ins w:id="5" w:author="Nicholas Matzke" w:date="2025-12-03T12:38:00Z" w16du:dateUtc="2025-12-02T23:38:00Z">
        <w:r>
          <w:rPr>
            <w:rFonts w:ascii="Times New Roman" w:eastAsia="Times New Roman" w:hAnsi="Times New Roman" w:cs="Times New Roman"/>
          </w:rPr>
          <w:t xml:space="preserve">a </w:t>
        </w:r>
      </w:ins>
      <w:r w:rsidR="00000000">
        <w:rPr>
          <w:rFonts w:ascii="Times New Roman" w:eastAsia="Times New Roman" w:hAnsi="Times New Roman" w:cs="Times New Roman"/>
        </w:rPr>
        <w:t xml:space="preserve">Pitcher Origin of </w:t>
      </w:r>
      <w:r w:rsidR="00000000">
        <w:rPr>
          <w:rFonts w:ascii="Times New Roman" w:eastAsia="Times New Roman" w:hAnsi="Times New Roman" w:cs="Times New Roman"/>
          <w:i/>
          <w:iCs/>
        </w:rPr>
        <w:t xml:space="preserve">Utricularia </w:t>
      </w:r>
      <w:r w:rsidR="00000000">
        <w:rPr>
          <w:rFonts w:ascii="Times New Roman" w:eastAsia="Times New Roman" w:hAnsi="Times New Roman" w:cs="Times New Roman"/>
        </w:rPr>
        <w:t>Suction Traps</w:t>
      </w:r>
    </w:p>
    <w:p w14:paraId="4FE54153" w14:textId="77777777" w:rsidR="00245D77" w:rsidRDefault="00245D77"/>
    <w:p w14:paraId="2907FF92" w14:textId="77777777" w:rsidR="00245D77" w:rsidRDefault="00000000">
      <w:pPr>
        <w:pStyle w:val="Heading1"/>
        <w:rPr>
          <w:rFonts w:ascii="Times New Roman" w:eastAsia="Times New Roman" w:hAnsi="Times New Roman" w:cs="Times New Roman"/>
        </w:rPr>
      </w:pPr>
      <w:bookmarkStart w:id="6" w:name="_ngynmvvz25kq" w:colFirst="0" w:colLast="0"/>
      <w:bookmarkEnd w:id="6"/>
      <w:r>
        <w:rPr>
          <w:rFonts w:ascii="Times New Roman" w:eastAsia="Times New Roman" w:hAnsi="Times New Roman" w:cs="Times New Roman"/>
        </w:rPr>
        <w:t>Abstract</w:t>
      </w:r>
    </w:p>
    <w:p w14:paraId="32E44587" w14:textId="4541B4EB"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Carnivorous plants have been the subject of fascination and research </w:t>
      </w:r>
      <w:del w:id="7" w:author="Nicholas Matzke" w:date="2025-12-03T12:39:00Z" w16du:dateUtc="2025-12-02T23:39:00Z">
        <w:r w:rsidDel="00E43908">
          <w:rPr>
            <w:rFonts w:ascii="Times New Roman" w:eastAsia="Times New Roman" w:hAnsi="Times New Roman" w:cs="Times New Roman"/>
            <w:sz w:val="24"/>
            <w:szCs w:val="24"/>
          </w:rPr>
          <w:delText>for almost 150 years</w:delText>
        </w:r>
      </w:del>
      <w:ins w:id="8" w:author="Nicholas Matzke" w:date="2025-12-03T12:39:00Z" w16du:dateUtc="2025-12-02T23:39:00Z">
        <w:r w:rsidR="00E43908">
          <w:rPr>
            <w:rFonts w:ascii="Times New Roman" w:eastAsia="Times New Roman" w:hAnsi="Times New Roman" w:cs="Times New Roman"/>
            <w:sz w:val="24"/>
            <w:szCs w:val="24"/>
          </w:rPr>
          <w:t>ever</w:t>
        </w:r>
      </w:ins>
      <w:r>
        <w:rPr>
          <w:rFonts w:ascii="Times New Roman" w:eastAsia="Times New Roman" w:hAnsi="Times New Roman" w:cs="Times New Roman"/>
          <w:sz w:val="24"/>
          <w:szCs w:val="24"/>
        </w:rPr>
        <w:t xml:space="preserve"> since Darwin codified the subject in his </w:t>
      </w:r>
      <w:ins w:id="9" w:author="Nicholas Matzke" w:date="2025-12-03T12:39:00Z" w16du:dateUtc="2025-12-02T23:39:00Z">
        <w:r w:rsidR="00E43908">
          <w:rPr>
            <w:rFonts w:ascii="Times New Roman" w:eastAsia="Times New Roman" w:hAnsi="Times New Roman" w:cs="Times New Roman"/>
            <w:sz w:val="24"/>
            <w:szCs w:val="24"/>
          </w:rPr>
          <w:t xml:space="preserve">1875 </w:t>
        </w:r>
      </w:ins>
      <w:r>
        <w:rPr>
          <w:rFonts w:ascii="Times New Roman" w:eastAsia="Times New Roman" w:hAnsi="Times New Roman" w:cs="Times New Roman"/>
          <w:sz w:val="24"/>
          <w:szCs w:val="24"/>
        </w:rPr>
        <w:t xml:space="preserve">book </w:t>
      </w:r>
      <w:r>
        <w:rPr>
          <w:rFonts w:ascii="Times New Roman" w:eastAsia="Times New Roman" w:hAnsi="Times New Roman" w:cs="Times New Roman"/>
          <w:i/>
          <w:iCs/>
          <w:sz w:val="24"/>
          <w:szCs w:val="24"/>
        </w:rPr>
        <w:t>Insectivorous Plants</w:t>
      </w:r>
      <w:r>
        <w:rPr>
          <w:rFonts w:ascii="Times New Roman" w:eastAsia="Times New Roman" w:hAnsi="Times New Roman" w:cs="Times New Roman"/>
          <w:sz w:val="24"/>
          <w:szCs w:val="24"/>
        </w:rPr>
        <w:t xml:space="preserve">. The origin of complex trapping mechanisms from structures adapted for photosynthesis is of particular interest. While Darwin </w:t>
      </w:r>
      <w:del w:id="10" w:author="Nicholas Matzke" w:date="2025-12-03T12:39:00Z" w16du:dateUtc="2025-12-02T23:39:00Z">
        <w:r w:rsidDel="00E43908">
          <w:rPr>
            <w:rFonts w:ascii="Times New Roman" w:eastAsia="Times New Roman" w:hAnsi="Times New Roman" w:cs="Times New Roman"/>
            <w:sz w:val="24"/>
            <w:szCs w:val="24"/>
          </w:rPr>
          <w:delText xml:space="preserve">and others </w:delText>
        </w:r>
      </w:del>
      <w:r>
        <w:rPr>
          <w:rFonts w:ascii="Times New Roman" w:eastAsia="Times New Roman" w:hAnsi="Times New Roman" w:cs="Times New Roman"/>
          <w:sz w:val="24"/>
          <w:szCs w:val="24"/>
        </w:rPr>
        <w:t xml:space="preserve">proposed </w:t>
      </w:r>
      <w:del w:id="11" w:author="Nicholas Matzke" w:date="2025-12-03T12:39:00Z" w16du:dateUtc="2025-12-02T23:39:00Z">
        <w:r w:rsidDel="00E43908">
          <w:rPr>
            <w:rFonts w:ascii="Times New Roman" w:eastAsia="Times New Roman" w:hAnsi="Times New Roman" w:cs="Times New Roman"/>
            <w:sz w:val="24"/>
            <w:szCs w:val="24"/>
          </w:rPr>
          <w:delText xml:space="preserve">the origin </w:delText>
        </w:r>
      </w:del>
      <w:ins w:id="12" w:author="Nicholas Matzke" w:date="2025-12-03T12:39:00Z" w16du:dateUtc="2025-12-02T23:39:00Z">
        <w:r w:rsidR="00E43908">
          <w:rPr>
            <w:rFonts w:ascii="Times New Roman" w:eastAsia="Times New Roman" w:hAnsi="Times New Roman" w:cs="Times New Roman"/>
            <w:sz w:val="24"/>
            <w:szCs w:val="24"/>
          </w:rPr>
          <w:t>a plausible scenario for</w:t>
        </w:r>
      </w:ins>
      <w:ins w:id="13" w:author="Nicholas Matzke" w:date="2025-12-03T12:40:00Z" w16du:dateUtc="2025-12-02T23:40:00Z">
        <w:r w:rsidR="00E43908">
          <w:rPr>
            <w:rFonts w:ascii="Times New Roman" w:eastAsia="Times New Roman" w:hAnsi="Times New Roman" w:cs="Times New Roman"/>
            <w:sz w:val="24"/>
            <w:szCs w:val="24"/>
          </w:rPr>
          <w:t xml:space="preserve"> the origin </w:t>
        </w:r>
      </w:ins>
      <w:r>
        <w:rPr>
          <w:rFonts w:ascii="Times New Roman" w:eastAsia="Times New Roman" w:hAnsi="Times New Roman" w:cs="Times New Roman"/>
          <w:sz w:val="24"/>
          <w:szCs w:val="24"/>
        </w:rPr>
        <w:t xml:space="preserve">of the </w:t>
      </w:r>
      <w:ins w:id="14" w:author="Nicholas Matzke" w:date="2025-12-03T12:40:00Z" w16du:dateUtc="2025-12-02T23:40:00Z">
        <w:r w:rsidR="00E43908">
          <w:rPr>
            <w:rFonts w:ascii="Times New Roman" w:eastAsia="Times New Roman" w:hAnsi="Times New Roman" w:cs="Times New Roman"/>
            <w:sz w:val="24"/>
            <w:szCs w:val="24"/>
          </w:rPr>
          <w:t xml:space="preserve">snap traps of the </w:t>
        </w:r>
      </w:ins>
      <w:r>
        <w:rPr>
          <w:rFonts w:ascii="Times New Roman" w:eastAsia="Times New Roman" w:hAnsi="Times New Roman" w:cs="Times New Roman"/>
          <w:sz w:val="24"/>
          <w:szCs w:val="24"/>
        </w:rPr>
        <w:t>Venus flytrap</w:t>
      </w:r>
      <w:ins w:id="15" w:author="Nicholas Matzke" w:date="2025-12-03T12:42:00Z" w16du:dateUtc="2025-12-02T23:42:00Z">
        <w:r w:rsidR="00E43908">
          <w:rPr>
            <w:rFonts w:ascii="Times New Roman" w:eastAsia="Times New Roman" w:hAnsi="Times New Roman" w:cs="Times New Roman"/>
            <w:sz w:val="24"/>
            <w:szCs w:val="24"/>
          </w:rPr>
          <w:t xml:space="preserve"> from </w:t>
        </w:r>
      </w:ins>
      <w:ins w:id="16" w:author="Nicholas Matzke" w:date="2025-12-03T12:43:00Z" w16du:dateUtc="2025-12-02T23:43:00Z">
        <w:r w:rsidR="00E43908">
          <w:rPr>
            <w:rFonts w:ascii="Times New Roman" w:eastAsia="Times New Roman" w:hAnsi="Times New Roman" w:cs="Times New Roman"/>
            <w:sz w:val="24"/>
            <w:szCs w:val="24"/>
          </w:rPr>
          <w:t>simpler adhesive traps</w:t>
        </w:r>
      </w:ins>
      <w:del w:id="17" w:author="Nicholas Matzke" w:date="2025-12-03T12:40:00Z" w16du:dateUtc="2025-12-02T23:40:00Z">
        <w:r w:rsidDel="00E43908">
          <w:rPr>
            <w:rFonts w:ascii="Times New Roman" w:eastAsia="Times New Roman" w:hAnsi="Times New Roman" w:cs="Times New Roman"/>
            <w:sz w:val="24"/>
            <w:szCs w:val="24"/>
          </w:rPr>
          <w:delText xml:space="preserve"> and other traps</w:delText>
        </w:r>
      </w:del>
      <w:r>
        <w:rPr>
          <w:rFonts w:ascii="Times New Roman" w:eastAsia="Times New Roman" w:hAnsi="Times New Roman" w:cs="Times New Roman"/>
          <w:sz w:val="24"/>
          <w:szCs w:val="24"/>
        </w:rPr>
        <w:t xml:space="preserve">, the origin of the tiny and complex bladder traps of the genus </w:t>
      </w:r>
      <w:r>
        <w:rPr>
          <w:rFonts w:ascii="Times New Roman" w:eastAsia="Times New Roman" w:hAnsi="Times New Roman" w:cs="Times New Roman"/>
          <w:i/>
          <w:iCs/>
          <w:sz w:val="24"/>
          <w:szCs w:val="24"/>
        </w:rPr>
        <w:t>Utricularia</w:t>
      </w:r>
      <w:r w:rsidRPr="00E43908">
        <w:rPr>
          <w:rFonts w:ascii="Times New Roman" w:eastAsia="Times New Roman" w:hAnsi="Times New Roman" w:cs="Times New Roman"/>
          <w:sz w:val="24"/>
          <w:szCs w:val="24"/>
          <w:rPrChange w:id="18" w:author="Nicholas Matzke" w:date="2025-12-03T12:41:00Z" w16du:dateUtc="2025-12-02T23:41:00Z">
            <w:rPr>
              <w:rFonts w:ascii="Times New Roman" w:eastAsia="Times New Roman" w:hAnsi="Times New Roman" w:cs="Times New Roman"/>
              <w:i/>
              <w:iCs/>
              <w:sz w:val="24"/>
              <w:szCs w:val="24"/>
            </w:rPr>
          </w:rPrChange>
        </w:rPr>
        <w:t xml:space="preserve"> </w:t>
      </w:r>
      <w:ins w:id="19" w:author="Nicholas Matzke" w:date="2025-12-03T12:41:00Z" w16du:dateUtc="2025-12-02T23:41:00Z">
        <w:r w:rsidR="00E43908" w:rsidRPr="00E43908">
          <w:rPr>
            <w:rFonts w:ascii="Times New Roman" w:eastAsia="Times New Roman" w:hAnsi="Times New Roman" w:cs="Times New Roman"/>
            <w:sz w:val="24"/>
            <w:szCs w:val="24"/>
            <w:rPrChange w:id="20" w:author="Nicholas Matzke" w:date="2025-12-03T12:41:00Z" w16du:dateUtc="2025-12-02T23:41:00Z">
              <w:rPr>
                <w:rFonts w:ascii="Times New Roman" w:eastAsia="Times New Roman" w:hAnsi="Times New Roman" w:cs="Times New Roman"/>
                <w:i/>
                <w:iCs/>
                <w:sz w:val="24"/>
                <w:szCs w:val="24"/>
              </w:rPr>
            </w:rPrChange>
          </w:rPr>
          <w:t xml:space="preserve">mystified </w:t>
        </w:r>
        <w:r w:rsidR="00E43908">
          <w:rPr>
            <w:rFonts w:ascii="Times New Roman" w:eastAsia="Times New Roman" w:hAnsi="Times New Roman" w:cs="Times New Roman"/>
            <w:sz w:val="24"/>
            <w:szCs w:val="24"/>
          </w:rPr>
          <w:t xml:space="preserve">Darwin and many subsequent workers, </w:t>
        </w:r>
      </w:ins>
      <w:del w:id="21" w:author="Nicholas Matzke" w:date="2025-12-03T12:41:00Z" w16du:dateUtc="2025-12-02T23:41:00Z">
        <w:r w:rsidDel="00E43908">
          <w:rPr>
            <w:rFonts w:ascii="Times New Roman" w:eastAsia="Times New Roman" w:hAnsi="Times New Roman" w:cs="Times New Roman"/>
            <w:sz w:val="24"/>
            <w:szCs w:val="24"/>
          </w:rPr>
          <w:delText xml:space="preserve">have not been discussed in detail </w:delText>
        </w:r>
      </w:del>
      <w:r>
        <w:rPr>
          <w:rFonts w:ascii="Times New Roman" w:eastAsia="Times New Roman" w:hAnsi="Times New Roman" w:cs="Times New Roman"/>
          <w:sz w:val="24"/>
          <w:szCs w:val="24"/>
        </w:rPr>
        <w:t xml:space="preserve">despite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being the most diverse genus of carnivorous plants. In this study, we test the “pitcher hypothesis,” which proposes that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w:t>
      </w:r>
      <w:ins w:id="22" w:author="Nicholas Matzke" w:date="2025-12-03T12:43:00Z" w16du:dateUtc="2025-12-02T23:43:00Z">
        <w:r w:rsidR="00E43908">
          <w:rPr>
            <w:rFonts w:ascii="Times New Roman" w:eastAsia="Times New Roman" w:hAnsi="Times New Roman" w:cs="Times New Roman"/>
            <w:sz w:val="24"/>
            <w:szCs w:val="24"/>
          </w:rPr>
          <w:t xml:space="preserve">bladder </w:t>
        </w:r>
      </w:ins>
      <w:r>
        <w:rPr>
          <w:rFonts w:ascii="Times New Roman" w:eastAsia="Times New Roman" w:hAnsi="Times New Roman" w:cs="Times New Roman"/>
          <w:sz w:val="24"/>
          <w:szCs w:val="24"/>
        </w:rPr>
        <w:t xml:space="preserve">traps evolved </w:t>
      </w:r>
      <w:del w:id="23" w:author="Nicholas Matzke" w:date="2025-12-03T12:42:00Z" w16du:dateUtc="2025-12-02T23:42:00Z">
        <w:r w:rsidDel="00E43908">
          <w:rPr>
            <w:rFonts w:ascii="Times New Roman" w:eastAsia="Times New Roman" w:hAnsi="Times New Roman" w:cs="Times New Roman"/>
            <w:sz w:val="24"/>
            <w:szCs w:val="24"/>
          </w:rPr>
          <w:delText xml:space="preserve">through a </w:delText>
        </w:r>
      </w:del>
      <w:r>
        <w:rPr>
          <w:rFonts w:ascii="Times New Roman" w:eastAsia="Times New Roman" w:hAnsi="Times New Roman" w:cs="Times New Roman"/>
          <w:sz w:val="24"/>
          <w:szCs w:val="24"/>
        </w:rPr>
        <w:t>gradual</w:t>
      </w:r>
      <w:ins w:id="24" w:author="Nicholas Matzke" w:date="2025-12-03T12:42:00Z" w16du:dateUtc="2025-12-02T23:42:00Z">
        <w:r w:rsidR="00E43908">
          <w:rPr>
            <w:rFonts w:ascii="Times New Roman" w:eastAsia="Times New Roman" w:hAnsi="Times New Roman" w:cs="Times New Roman"/>
            <w:sz w:val="24"/>
            <w:szCs w:val="24"/>
          </w:rPr>
          <w:t xml:space="preserve">ly from an </w:t>
        </w:r>
      </w:ins>
      <w:del w:id="25" w:author="Nicholas Matzke" w:date="2025-12-03T12:42:00Z" w16du:dateUtc="2025-12-02T23:42:00Z">
        <w:r w:rsidDel="00E43908">
          <w:rPr>
            <w:rFonts w:ascii="Times New Roman" w:eastAsia="Times New Roman" w:hAnsi="Times New Roman" w:cs="Times New Roman"/>
            <w:sz w:val="24"/>
            <w:szCs w:val="24"/>
          </w:rPr>
          <w:delText xml:space="preserve"> transition from </w:delText>
        </w:r>
      </w:del>
      <w:r>
        <w:rPr>
          <w:rFonts w:ascii="Times New Roman" w:eastAsia="Times New Roman" w:hAnsi="Times New Roman" w:cs="Times New Roman"/>
          <w:sz w:val="24"/>
          <w:szCs w:val="24"/>
        </w:rPr>
        <w:t>adhesive trap</w:t>
      </w:r>
      <w:del w:id="26" w:author="Nicholas Matzke" w:date="2025-12-03T12:42:00Z" w16du:dateUtc="2025-12-02T23:42:00Z">
        <w:r w:rsidDel="00E43908">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w:t>
      </w:r>
      <w:ins w:id="27" w:author="Nicholas Matzke" w:date="2025-12-03T12:42:00Z" w16du:dateUtc="2025-12-02T23:42:00Z">
        <w:r w:rsidR="00E43908">
          <w:rPr>
            <w:rFonts w:ascii="Times New Roman" w:eastAsia="Times New Roman" w:hAnsi="Times New Roman" w:cs="Times New Roman"/>
            <w:sz w:val="24"/>
            <w:szCs w:val="24"/>
          </w:rPr>
          <w:t>ancestor</w:t>
        </w:r>
      </w:ins>
      <w:ins w:id="28" w:author="Nicholas Matzke" w:date="2025-12-03T12:43:00Z" w16du:dateUtc="2025-12-02T23:43:00Z">
        <w:r w:rsidR="00E43908">
          <w:rPr>
            <w:rFonts w:ascii="Times New Roman" w:eastAsia="Times New Roman" w:hAnsi="Times New Roman" w:cs="Times New Roman"/>
            <w:sz w:val="24"/>
            <w:szCs w:val="24"/>
          </w:rPr>
          <w:t>, via an extinct pitcher trap intermediate</w:t>
        </w:r>
      </w:ins>
      <w:del w:id="29" w:author="Nicholas Matzke" w:date="2025-12-03T12:43:00Z" w16du:dateUtc="2025-12-02T23:43:00Z">
        <w:r w:rsidDel="00E43908">
          <w:rPr>
            <w:rFonts w:ascii="Times New Roman" w:eastAsia="Times New Roman" w:hAnsi="Times New Roman" w:cs="Times New Roman"/>
            <w:sz w:val="24"/>
            <w:szCs w:val="24"/>
          </w:rPr>
          <w:delText>to pitcher traps and suction traps</w:delText>
        </w:r>
      </w:del>
      <w:r>
        <w:rPr>
          <w:rFonts w:ascii="Times New Roman" w:eastAsia="Times New Roman" w:hAnsi="Times New Roman" w:cs="Times New Roman"/>
          <w:sz w:val="24"/>
          <w:szCs w:val="24"/>
        </w:rPr>
        <w:t xml:space="preserve">. </w:t>
      </w:r>
      <w:ins w:id="30" w:author="Nicholas Matzke" w:date="2025-12-03T12:44:00Z" w16du:dateUtc="2025-12-02T23:44:00Z">
        <w:r w:rsidR="00925091">
          <w:rPr>
            <w:rFonts w:ascii="Times New Roman" w:eastAsia="Times New Roman" w:hAnsi="Times New Roman" w:cs="Times New Roman"/>
            <w:sz w:val="24"/>
            <w:szCs w:val="24"/>
          </w:rPr>
          <w:t>To overcome the lack of any fossil evidence for this scenario,</w:t>
        </w:r>
      </w:ins>
      <w:ins w:id="31" w:author="Nicholas Matzke" w:date="2025-12-03T12:45:00Z" w16du:dateUtc="2025-12-02T23:45:00Z">
        <w:r w:rsidR="00925091">
          <w:rPr>
            <w:rFonts w:ascii="Times New Roman" w:eastAsia="Times New Roman" w:hAnsi="Times New Roman" w:cs="Times New Roman"/>
            <w:sz w:val="24"/>
            <w:szCs w:val="24"/>
          </w:rPr>
          <w:t xml:space="preserve"> we constructed a variety of continuous-time Markov chain (CTMC) models</w:t>
        </w:r>
      </w:ins>
      <w:ins w:id="32" w:author="Nicholas Matzke" w:date="2025-12-03T12:46:00Z" w16du:dateUtc="2025-12-02T23:46:00Z">
        <w:r w:rsidR="00925091">
          <w:rPr>
            <w:rFonts w:ascii="Times New Roman" w:eastAsia="Times New Roman" w:hAnsi="Times New Roman" w:cs="Times New Roman"/>
            <w:sz w:val="24"/>
            <w:szCs w:val="24"/>
          </w:rPr>
          <w:t xml:space="preserve">, each of which </w:t>
        </w:r>
      </w:ins>
      <w:ins w:id="33" w:author="Nicholas Matzke" w:date="2025-12-03T12:47:00Z" w16du:dateUtc="2025-12-02T23:47:00Z">
        <w:r w:rsidR="00925091">
          <w:rPr>
            <w:rFonts w:ascii="Times New Roman" w:eastAsia="Times New Roman" w:hAnsi="Times New Roman" w:cs="Times New Roman"/>
            <w:sz w:val="24"/>
            <w:szCs w:val="24"/>
          </w:rPr>
          <w:t xml:space="preserve">consists of a transition matrix </w:t>
        </w:r>
      </w:ins>
      <w:ins w:id="34" w:author="Nicholas Matzke" w:date="2025-12-03T12:46:00Z" w16du:dateUtc="2025-12-02T23:46:00Z">
        <w:r w:rsidR="00925091">
          <w:rPr>
            <w:rFonts w:ascii="Times New Roman" w:eastAsia="Times New Roman" w:hAnsi="Times New Roman" w:cs="Times New Roman"/>
            <w:sz w:val="24"/>
            <w:szCs w:val="24"/>
          </w:rPr>
          <w:t>allow</w:t>
        </w:r>
      </w:ins>
      <w:ins w:id="35" w:author="Nicholas Matzke" w:date="2025-12-03T12:47:00Z" w16du:dateUtc="2025-12-02T23:47:00Z">
        <w:r w:rsidR="00925091">
          <w:rPr>
            <w:rFonts w:ascii="Times New Roman" w:eastAsia="Times New Roman" w:hAnsi="Times New Roman" w:cs="Times New Roman"/>
            <w:sz w:val="24"/>
            <w:szCs w:val="24"/>
          </w:rPr>
          <w:t>ing</w:t>
        </w:r>
      </w:ins>
      <w:ins w:id="36" w:author="Nicholas Matzke" w:date="2025-12-03T12:46:00Z" w16du:dateUtc="2025-12-02T23:46:00Z">
        <w:r w:rsidR="00925091">
          <w:rPr>
            <w:rFonts w:ascii="Times New Roman" w:eastAsia="Times New Roman" w:hAnsi="Times New Roman" w:cs="Times New Roman"/>
            <w:sz w:val="24"/>
            <w:szCs w:val="24"/>
          </w:rPr>
          <w:t xml:space="preserve"> or disallow</w:t>
        </w:r>
      </w:ins>
      <w:ins w:id="37" w:author="Nicholas Matzke" w:date="2025-12-03T12:47:00Z" w16du:dateUtc="2025-12-02T23:47:00Z">
        <w:r w:rsidR="00925091">
          <w:rPr>
            <w:rFonts w:ascii="Times New Roman" w:eastAsia="Times New Roman" w:hAnsi="Times New Roman" w:cs="Times New Roman"/>
            <w:sz w:val="24"/>
            <w:szCs w:val="24"/>
          </w:rPr>
          <w:t>ing</w:t>
        </w:r>
      </w:ins>
      <w:ins w:id="38" w:author="Nicholas Matzke" w:date="2025-12-03T12:46:00Z" w16du:dateUtc="2025-12-02T23:46:00Z">
        <w:r w:rsidR="00925091">
          <w:rPr>
            <w:rFonts w:ascii="Times New Roman" w:eastAsia="Times New Roman" w:hAnsi="Times New Roman" w:cs="Times New Roman"/>
            <w:sz w:val="24"/>
            <w:szCs w:val="24"/>
          </w:rPr>
          <w:t xml:space="preserve"> certain transitions between 11 types of tra</w:t>
        </w:r>
      </w:ins>
      <w:ins w:id="39" w:author="Nicholas Matzke" w:date="2025-12-03T12:47:00Z" w16du:dateUtc="2025-12-02T23:47:00Z">
        <w:r w:rsidR="00925091">
          <w:rPr>
            <w:rFonts w:ascii="Times New Roman" w:eastAsia="Times New Roman" w:hAnsi="Times New Roman" w:cs="Times New Roman"/>
            <w:sz w:val="24"/>
            <w:szCs w:val="24"/>
          </w:rPr>
          <w:t xml:space="preserve">ps. </w:t>
        </w:r>
      </w:ins>
      <w:r>
        <w:rPr>
          <w:rFonts w:ascii="Times New Roman" w:eastAsia="Times New Roman" w:hAnsi="Times New Roman" w:cs="Times New Roman"/>
          <w:sz w:val="24"/>
          <w:szCs w:val="24"/>
        </w:rPr>
        <w:t xml:space="preserve">We </w:t>
      </w:r>
      <w:del w:id="40" w:author="Nicholas Matzke" w:date="2025-12-03T12:47:00Z" w16du:dateUtc="2025-12-02T23:47:00Z">
        <w:r w:rsidDel="00925091">
          <w:rPr>
            <w:rFonts w:ascii="Times New Roman" w:eastAsia="Times New Roman" w:hAnsi="Times New Roman" w:cs="Times New Roman"/>
            <w:sz w:val="24"/>
            <w:szCs w:val="24"/>
          </w:rPr>
          <w:delText xml:space="preserve">constructed </w:delText>
        </w:r>
      </w:del>
      <w:ins w:id="41" w:author="Nicholas Matzke" w:date="2025-12-03T12:47:00Z" w16du:dateUtc="2025-12-02T23:47:00Z">
        <w:r w:rsidR="00925091">
          <w:rPr>
            <w:rFonts w:ascii="Times New Roman" w:eastAsia="Times New Roman" w:hAnsi="Times New Roman" w:cs="Times New Roman"/>
            <w:sz w:val="24"/>
            <w:szCs w:val="24"/>
          </w:rPr>
          <w:t>assembled available</w:t>
        </w:r>
        <w:r w:rsidR="00925091">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phylogenetic trees for </w:t>
      </w:r>
      <w:ins w:id="42" w:author="Nicholas Matzke" w:date="2025-12-03T12:49:00Z" w16du:dateUtc="2025-12-02T23:49:00Z">
        <w:r w:rsidR="00925091">
          <w:rPr>
            <w:rFonts w:ascii="Times New Roman" w:eastAsia="Times New Roman" w:hAnsi="Times New Roman" w:cs="Times New Roman"/>
            <w:sz w:val="24"/>
            <w:szCs w:val="24"/>
          </w:rPr>
          <w:t xml:space="preserve">XX </w:t>
        </w:r>
      </w:ins>
      <w:r>
        <w:rPr>
          <w:rFonts w:ascii="Times New Roman" w:eastAsia="Times New Roman" w:hAnsi="Times New Roman" w:cs="Times New Roman"/>
          <w:sz w:val="24"/>
          <w:szCs w:val="24"/>
        </w:rPr>
        <w:t>carnivorous plant species</w:t>
      </w:r>
      <w:ins w:id="43" w:author="Nicholas Matzke" w:date="2025-12-03T12:47:00Z" w16du:dateUtc="2025-12-02T23:47:00Z">
        <w:r w:rsidR="00925091">
          <w:rPr>
            <w:rFonts w:ascii="Times New Roman" w:eastAsia="Times New Roman" w:hAnsi="Times New Roman" w:cs="Times New Roman"/>
            <w:sz w:val="24"/>
            <w:szCs w:val="24"/>
          </w:rPr>
          <w:t xml:space="preserve"> and </w:t>
        </w:r>
        <w:proofErr w:type="spellStart"/>
        <w:r w:rsidR="00925091">
          <w:rPr>
            <w:rFonts w:ascii="Times New Roman" w:eastAsia="Times New Roman" w:hAnsi="Times New Roman" w:cs="Times New Roman"/>
            <w:sz w:val="24"/>
            <w:szCs w:val="24"/>
          </w:rPr>
          <w:t>non</w:t>
        </w:r>
      </w:ins>
      <w:ins w:id="44" w:author="Nicholas Matzke" w:date="2025-12-03T12:48:00Z" w16du:dateUtc="2025-12-02T23:48:00Z">
        <w:r w:rsidR="00925091">
          <w:rPr>
            <w:rFonts w:ascii="Times New Roman" w:eastAsia="Times New Roman" w:hAnsi="Times New Roman" w:cs="Times New Roman"/>
            <w:sz w:val="24"/>
            <w:szCs w:val="24"/>
          </w:rPr>
          <w:t>carnivorous</w:t>
        </w:r>
        <w:proofErr w:type="spellEnd"/>
        <w:r w:rsidR="00925091">
          <w:rPr>
            <w:rFonts w:ascii="Times New Roman" w:eastAsia="Times New Roman" w:hAnsi="Times New Roman" w:cs="Times New Roman"/>
            <w:sz w:val="24"/>
            <w:szCs w:val="24"/>
          </w:rPr>
          <w:t xml:space="preserve"> outgroups, classified each species </w:t>
        </w:r>
      </w:ins>
      <w:ins w:id="45" w:author="Nicholas Matzke" w:date="2025-12-03T12:49:00Z" w16du:dateUtc="2025-12-02T23:49:00Z">
        <w:r w:rsidR="00925091">
          <w:rPr>
            <w:rFonts w:ascii="Times New Roman" w:eastAsia="Times New Roman" w:hAnsi="Times New Roman" w:cs="Times New Roman"/>
            <w:sz w:val="24"/>
            <w:szCs w:val="24"/>
          </w:rPr>
          <w:t xml:space="preserve">by trap type, and statistically compared the fit of </w:t>
        </w:r>
      </w:ins>
      <w:ins w:id="46" w:author="Nicholas Matzke" w:date="2025-12-03T12:50:00Z" w16du:dateUtc="2025-12-02T23:50:00Z">
        <w:r w:rsidR="00925091">
          <w:rPr>
            <w:rFonts w:ascii="Times New Roman" w:eastAsia="Times New Roman" w:hAnsi="Times New Roman" w:cs="Times New Roman"/>
            <w:sz w:val="24"/>
            <w:szCs w:val="24"/>
          </w:rPr>
          <w:t xml:space="preserve">18 CTMC </w:t>
        </w:r>
      </w:ins>
      <w:del w:id="47" w:author="Nicholas Matzke" w:date="2025-12-03T12:50:00Z" w16du:dateUtc="2025-12-02T23:50:00Z">
        <w:r w:rsidDel="00925091">
          <w:rPr>
            <w:rFonts w:ascii="Times New Roman" w:eastAsia="Times New Roman" w:hAnsi="Times New Roman" w:cs="Times New Roman"/>
            <w:sz w:val="24"/>
            <w:szCs w:val="24"/>
          </w:rPr>
          <w:delText xml:space="preserve"> and evaluated 18 evolutionary </w:delText>
        </w:r>
      </w:del>
      <w:r>
        <w:rPr>
          <w:rFonts w:ascii="Times New Roman" w:eastAsia="Times New Roman" w:hAnsi="Times New Roman" w:cs="Times New Roman"/>
          <w:sz w:val="24"/>
          <w:szCs w:val="24"/>
        </w:rPr>
        <w:t xml:space="preserve">models using </w:t>
      </w:r>
      <w:ins w:id="48" w:author="Nicholas Matzke" w:date="2025-12-03T12:50:00Z" w16du:dateUtc="2025-12-02T23:50:00Z">
        <w:r w:rsidR="00925091">
          <w:rPr>
            <w:rFonts w:ascii="Times New Roman" w:eastAsia="Times New Roman" w:hAnsi="Times New Roman" w:cs="Times New Roman"/>
            <w:sz w:val="24"/>
            <w:szCs w:val="24"/>
          </w:rPr>
          <w:t xml:space="preserve">Maximum </w:t>
        </w:r>
        <w:proofErr w:type="spellStart"/>
        <w:r w:rsidR="00925091">
          <w:rPr>
            <w:rFonts w:ascii="Times New Roman" w:eastAsia="Times New Roman" w:hAnsi="Times New Roman" w:cs="Times New Roman"/>
            <w:sz w:val="24"/>
            <w:szCs w:val="24"/>
          </w:rPr>
          <w:t>Likleihood</w:t>
        </w:r>
        <w:proofErr w:type="spellEnd"/>
        <w:r w:rsidR="00925091">
          <w:rPr>
            <w:rFonts w:ascii="Times New Roman" w:eastAsia="Times New Roman" w:hAnsi="Times New Roman" w:cs="Times New Roman"/>
            <w:sz w:val="24"/>
            <w:szCs w:val="24"/>
          </w:rPr>
          <w:t xml:space="preserve"> and </w:t>
        </w:r>
      </w:ins>
      <w:r>
        <w:rPr>
          <w:rFonts w:ascii="Times New Roman" w:eastAsia="Times New Roman" w:hAnsi="Times New Roman" w:cs="Times New Roman"/>
          <w:sz w:val="24"/>
          <w:szCs w:val="24"/>
        </w:rPr>
        <w:t>statistical model comparison</w:t>
      </w:r>
      <w:ins w:id="49" w:author="Nicholas Matzke" w:date="2025-12-03T12:50:00Z" w16du:dateUtc="2025-12-02T23:50:00Z">
        <w:r w:rsidR="00925091">
          <w:rPr>
            <w:rFonts w:ascii="Times New Roman" w:eastAsia="Times New Roman" w:hAnsi="Times New Roman" w:cs="Times New Roman"/>
            <w:sz w:val="24"/>
            <w:szCs w:val="24"/>
          </w:rPr>
          <w:t xml:space="preserve"> with Akaike Information Criterion</w:t>
        </w:r>
      </w:ins>
      <w:r>
        <w:rPr>
          <w:rFonts w:ascii="Times New Roman" w:eastAsia="Times New Roman" w:hAnsi="Times New Roman" w:cs="Times New Roman"/>
          <w:sz w:val="24"/>
          <w:szCs w:val="24"/>
        </w:rPr>
        <w:t xml:space="preserve">. The best-fitting model (PH-7R-AAI), consistent with the pitcher hypothesis, had an AIC weight of 60%, with two similar models accounting for the remaining 40%. These results support a </w:t>
      </w:r>
      <w:ins w:id="50" w:author="Nicholas Matzke" w:date="2025-12-03T12:50:00Z" w16du:dateUtc="2025-12-02T23:50:00Z">
        <w:r w:rsidR="00925091">
          <w:rPr>
            <w:rFonts w:ascii="Times New Roman" w:eastAsia="Times New Roman" w:hAnsi="Times New Roman" w:cs="Times New Roman"/>
            <w:sz w:val="24"/>
            <w:szCs w:val="24"/>
          </w:rPr>
          <w:t xml:space="preserve">circuitous </w:t>
        </w:r>
      </w:ins>
      <w:r>
        <w:rPr>
          <w:rFonts w:ascii="Times New Roman" w:eastAsia="Times New Roman" w:hAnsi="Times New Roman" w:cs="Times New Roman"/>
          <w:sz w:val="24"/>
          <w:szCs w:val="24"/>
        </w:rPr>
        <w:t>stepwise evolutionary pathway to the bladder tra</w:t>
      </w:r>
      <w:ins w:id="51" w:author="Nicholas Matzke" w:date="2025-12-03T12:51:00Z" w16du:dateUtc="2025-12-02T23:51:00Z">
        <w:r w:rsidR="00925091">
          <w:rPr>
            <w:rFonts w:ascii="Times New Roman" w:eastAsia="Times New Roman" w:hAnsi="Times New Roman" w:cs="Times New Roman"/>
            <w:sz w:val="24"/>
            <w:szCs w:val="24"/>
          </w:rPr>
          <w:t xml:space="preserve">p, and </w:t>
        </w:r>
      </w:ins>
      <w:del w:id="52" w:author="Nicholas Matzke" w:date="2025-12-03T12:51:00Z" w16du:dateUtc="2025-12-02T23:51:00Z">
        <w:r w:rsidDel="00925091">
          <w:rPr>
            <w:rFonts w:ascii="Times New Roman" w:eastAsia="Times New Roman" w:hAnsi="Times New Roman" w:cs="Times New Roman"/>
            <w:sz w:val="24"/>
            <w:szCs w:val="24"/>
          </w:rPr>
          <w:delText>p. Our approach</w:delText>
        </w:r>
      </w:del>
      <w:r>
        <w:rPr>
          <w:rFonts w:ascii="Times New Roman" w:eastAsia="Times New Roman" w:hAnsi="Times New Roman" w:cs="Times New Roman"/>
          <w:sz w:val="24"/>
          <w:szCs w:val="24"/>
        </w:rPr>
        <w:t xml:space="preserve"> demonstrate</w:t>
      </w:r>
      <w:del w:id="53" w:author="Nicholas Matzke" w:date="2025-12-03T12:51:00Z" w16du:dateUtc="2025-12-02T23:51:00Z">
        <w:r w:rsidDel="00925091">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how </w:t>
      </w:r>
      <w:ins w:id="54" w:author="Nicholas Matzke" w:date="2025-12-03T12:51:00Z" w16du:dateUtc="2025-12-02T23:51:00Z">
        <w:r w:rsidR="00925091">
          <w:rPr>
            <w:rFonts w:ascii="Times New Roman" w:eastAsia="Times New Roman" w:hAnsi="Times New Roman" w:cs="Times New Roman"/>
            <w:sz w:val="24"/>
            <w:szCs w:val="24"/>
          </w:rPr>
          <w:t xml:space="preserve">a </w:t>
        </w:r>
      </w:ins>
      <w:r>
        <w:rPr>
          <w:rFonts w:ascii="Times New Roman" w:eastAsia="Times New Roman" w:hAnsi="Times New Roman" w:cs="Times New Roman"/>
          <w:sz w:val="24"/>
          <w:szCs w:val="24"/>
        </w:rPr>
        <w:t xml:space="preserve">detailed </w:t>
      </w:r>
      <w:ins w:id="55" w:author="Nicholas Matzke" w:date="2025-12-03T12:51:00Z" w16du:dateUtc="2025-12-02T23:51:00Z">
        <w:r w:rsidR="00925091">
          <w:rPr>
            <w:rFonts w:ascii="Times New Roman" w:eastAsia="Times New Roman" w:hAnsi="Times New Roman" w:cs="Times New Roman"/>
            <w:sz w:val="24"/>
            <w:szCs w:val="24"/>
          </w:rPr>
          <w:t xml:space="preserve">stepwise </w:t>
        </w:r>
      </w:ins>
      <w:ins w:id="56" w:author="Nicholas Matzke" w:date="2025-12-03T12:52:00Z" w16du:dateUtc="2025-12-02T23:52:00Z">
        <w:r w:rsidR="00925091">
          <w:rPr>
            <w:rFonts w:ascii="Times New Roman" w:eastAsia="Times New Roman" w:hAnsi="Times New Roman" w:cs="Times New Roman"/>
            <w:sz w:val="24"/>
            <w:szCs w:val="24"/>
          </w:rPr>
          <w:t xml:space="preserve">evolutionary </w:t>
        </w:r>
      </w:ins>
      <w:del w:id="57" w:author="Nicholas Matzke" w:date="2025-12-03T12:51:00Z" w16du:dateUtc="2025-12-02T23:51:00Z">
        <w:r w:rsidDel="00925091">
          <w:rPr>
            <w:rFonts w:ascii="Times New Roman" w:eastAsia="Times New Roman" w:hAnsi="Times New Roman" w:cs="Times New Roman"/>
            <w:sz w:val="24"/>
            <w:szCs w:val="24"/>
          </w:rPr>
          <w:delText xml:space="preserve">adaptive </w:delText>
        </w:r>
      </w:del>
      <w:r>
        <w:rPr>
          <w:rFonts w:ascii="Times New Roman" w:eastAsia="Times New Roman" w:hAnsi="Times New Roman" w:cs="Times New Roman"/>
          <w:sz w:val="24"/>
          <w:szCs w:val="24"/>
        </w:rPr>
        <w:t>scenario</w:t>
      </w:r>
      <w:del w:id="58" w:author="Nicholas Matzke" w:date="2025-12-03T12:51:00Z" w16du:dateUtc="2025-12-02T23:51:00Z">
        <w:r w:rsidDel="00925091">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w:t>
      </w:r>
      <w:del w:id="59" w:author="Nicholas Matzke" w:date="2025-12-03T12:52:00Z" w16du:dateUtc="2025-12-02T23:52:00Z">
        <w:r w:rsidDel="00925091">
          <w:rPr>
            <w:rFonts w:ascii="Times New Roman" w:eastAsia="Times New Roman" w:hAnsi="Times New Roman" w:cs="Times New Roman"/>
            <w:sz w:val="24"/>
            <w:szCs w:val="24"/>
          </w:rPr>
          <w:delText xml:space="preserve">can </w:delText>
        </w:r>
      </w:del>
      <w:ins w:id="60" w:author="Nicholas Matzke" w:date="2025-12-03T12:52:00Z" w16du:dateUtc="2025-12-02T23:52:00Z">
        <w:r w:rsidR="00925091">
          <w:rPr>
            <w:rFonts w:ascii="Times New Roman" w:eastAsia="Times New Roman" w:hAnsi="Times New Roman" w:cs="Times New Roman"/>
            <w:sz w:val="24"/>
            <w:szCs w:val="24"/>
          </w:rPr>
          <w:t>may</w:t>
        </w:r>
        <w:r w:rsidR="00925091">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be </w:t>
      </w:r>
      <w:ins w:id="61" w:author="Nicholas Matzke" w:date="2025-12-03T12:52:00Z" w16du:dateUtc="2025-12-02T23:52:00Z">
        <w:r w:rsidR="00925091">
          <w:rPr>
            <w:rFonts w:ascii="Times New Roman" w:eastAsia="Times New Roman" w:hAnsi="Times New Roman" w:cs="Times New Roman"/>
            <w:sz w:val="24"/>
            <w:szCs w:val="24"/>
          </w:rPr>
          <w:t xml:space="preserve">statistically </w:t>
        </w:r>
      </w:ins>
      <w:r>
        <w:rPr>
          <w:rFonts w:ascii="Times New Roman" w:eastAsia="Times New Roman" w:hAnsi="Times New Roman" w:cs="Times New Roman"/>
          <w:sz w:val="24"/>
          <w:szCs w:val="24"/>
        </w:rPr>
        <w:t xml:space="preserve">tested </w:t>
      </w:r>
      <w:del w:id="62" w:author="Nicholas Matzke" w:date="2025-12-03T12:52:00Z" w16du:dateUtc="2025-12-02T23:52:00Z">
        <w:r w:rsidDel="00925091">
          <w:rPr>
            <w:rFonts w:ascii="Times New Roman" w:eastAsia="Times New Roman" w:hAnsi="Times New Roman" w:cs="Times New Roman"/>
            <w:sz w:val="24"/>
            <w:szCs w:val="24"/>
          </w:rPr>
          <w:delText>by comparing statistically defined evolutionary models</w:delText>
        </w:r>
      </w:del>
      <w:ins w:id="63" w:author="Nicholas Matzke" w:date="2025-12-03T12:52:00Z" w16du:dateUtc="2025-12-02T23:52:00Z">
        <w:r w:rsidR="00925091">
          <w:rPr>
            <w:rFonts w:ascii="Times New Roman" w:eastAsia="Times New Roman" w:hAnsi="Times New Roman" w:cs="Times New Roman"/>
            <w:sz w:val="24"/>
            <w:szCs w:val="24"/>
          </w:rPr>
          <w:t>even without direct fossil evidence of key intermediate stages.</w:t>
        </w:r>
      </w:ins>
      <w:del w:id="64" w:author="Nicholas Matzke" w:date="2025-12-03T12:52:00Z" w16du:dateUtc="2025-12-02T23:52:00Z">
        <w:r w:rsidDel="00925091">
          <w:rPr>
            <w:rFonts w:ascii="Times New Roman" w:eastAsia="Times New Roman" w:hAnsi="Times New Roman" w:cs="Times New Roman"/>
            <w:sz w:val="24"/>
            <w:szCs w:val="24"/>
          </w:rPr>
          <w:delText>, allowing verbal hypotheses to be translated into the modern phylogenetic framework of statistical model comparison.</w:delText>
        </w:r>
      </w:del>
      <w:r>
        <w:rPr>
          <w:rFonts w:ascii="Times New Roman" w:eastAsia="Times New Roman" w:hAnsi="Times New Roman" w:cs="Times New Roman"/>
          <w:sz w:val="24"/>
          <w:szCs w:val="24"/>
        </w:rPr>
        <w:t xml:space="preserve"> (192 words)</w:t>
      </w:r>
    </w:p>
    <w:p w14:paraId="7A4C1C70" w14:textId="77777777" w:rsidR="00245D77" w:rsidRDefault="00245D77">
      <w:pPr>
        <w:spacing w:line="360" w:lineRule="auto"/>
        <w:jc w:val="both"/>
        <w:rPr>
          <w:rFonts w:ascii="Times New Roman" w:eastAsia="Times New Roman" w:hAnsi="Times New Roman" w:cs="Times New Roman"/>
          <w:sz w:val="24"/>
          <w:szCs w:val="24"/>
        </w:rPr>
      </w:pPr>
    </w:p>
    <w:p w14:paraId="54EBF111"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Keywords: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Evolution, Carnivorous plants</w:t>
      </w:r>
    </w:p>
    <w:p w14:paraId="7A8C0718"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area: Evolutionary biology</w:t>
      </w:r>
      <w:r>
        <w:br w:type="page"/>
      </w:r>
    </w:p>
    <w:p w14:paraId="68F90F77" w14:textId="77777777" w:rsidR="00245D77" w:rsidRDefault="00000000">
      <w:pPr>
        <w:spacing w:line="360" w:lineRule="auto"/>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Introduction</w:t>
      </w:r>
    </w:p>
    <w:p w14:paraId="4A328E8C" w14:textId="77777777" w:rsidR="00C7649A" w:rsidRDefault="00C7649A" w:rsidP="00C7649A">
      <w:pPr>
        <w:pStyle w:val="NormalWeb"/>
        <w:shd w:val="clear" w:color="auto" w:fill="FFFFFF"/>
        <w:spacing w:before="0" w:beforeAutospacing="0" w:after="0" w:afterAutospacing="0"/>
        <w:ind w:left="567"/>
        <w:textAlignment w:val="baseline"/>
        <w:rPr>
          <w:ins w:id="65" w:author="Nicholas Matzke" w:date="2025-12-03T13:22:00Z" w16du:dateUtc="2025-12-03T00:22:00Z"/>
          <w:color w:val="373737"/>
          <w:sz w:val="20"/>
          <w:szCs w:val="20"/>
        </w:rPr>
      </w:pPr>
      <w:ins w:id="66" w:author="Nicholas Matzke" w:date="2025-12-03T13:22:00Z" w16du:dateUtc="2025-12-03T00:22:00Z">
        <w:r>
          <w:rPr>
            <w:color w:val="373737"/>
            <w:sz w:val="20"/>
            <w:szCs w:val="20"/>
          </w:rPr>
          <w:t xml:space="preserve">Dear Darwin […] </w:t>
        </w:r>
      </w:ins>
    </w:p>
    <w:p w14:paraId="31E6D689" w14:textId="77777777" w:rsidR="00C7649A" w:rsidRDefault="00C7649A" w:rsidP="00C7649A">
      <w:pPr>
        <w:pStyle w:val="NormalWeb"/>
        <w:shd w:val="clear" w:color="auto" w:fill="FFFFFF"/>
        <w:spacing w:before="0" w:beforeAutospacing="0" w:after="0" w:afterAutospacing="0"/>
        <w:ind w:left="567"/>
        <w:textAlignment w:val="baseline"/>
        <w:rPr>
          <w:ins w:id="67" w:author="Nicholas Matzke" w:date="2025-12-03T13:22:00Z" w16du:dateUtc="2025-12-03T00:22:00Z"/>
          <w:color w:val="373737"/>
          <w:sz w:val="20"/>
          <w:szCs w:val="20"/>
        </w:rPr>
      </w:pPr>
    </w:p>
    <w:p w14:paraId="070C7066" w14:textId="273F6C9D" w:rsidR="005476B2" w:rsidRPr="005476B2" w:rsidRDefault="00C7649A" w:rsidP="00C7649A">
      <w:pPr>
        <w:pStyle w:val="NormalWeb"/>
        <w:shd w:val="clear" w:color="auto" w:fill="FFFFFF"/>
        <w:spacing w:before="0" w:beforeAutospacing="0" w:after="0" w:afterAutospacing="0"/>
        <w:ind w:left="567"/>
        <w:textAlignment w:val="baseline"/>
        <w:rPr>
          <w:ins w:id="68" w:author="Nicholas Matzke" w:date="2025-12-03T12:55:00Z" w16du:dateUtc="2025-12-02T23:55:00Z"/>
          <w:color w:val="373737"/>
          <w:sz w:val="20"/>
          <w:szCs w:val="20"/>
          <w:rPrChange w:id="69" w:author="Nicholas Matzke" w:date="2025-12-03T12:59:00Z" w16du:dateUtc="2025-12-02T23:59:00Z">
            <w:rPr>
              <w:ins w:id="70" w:author="Nicholas Matzke" w:date="2025-12-03T12:55:00Z" w16du:dateUtc="2025-12-02T23:55:00Z"/>
              <w:rFonts w:ascii="Georgia" w:hAnsi="Georgia"/>
              <w:color w:val="373737"/>
              <w:sz w:val="23"/>
              <w:szCs w:val="23"/>
            </w:rPr>
          </w:rPrChange>
        </w:rPr>
        <w:pPrChange w:id="71" w:author="Nicholas Matzke" w:date="2025-12-03T13:21:00Z" w16du:dateUtc="2025-12-03T00:21:00Z">
          <w:pPr>
            <w:pStyle w:val="NormalWeb"/>
            <w:shd w:val="clear" w:color="auto" w:fill="FFFFFF"/>
            <w:spacing w:before="0" w:beforeAutospacing="0" w:after="0" w:afterAutospacing="0"/>
            <w:textAlignment w:val="baseline"/>
          </w:pPr>
        </w:pPrChange>
      </w:pPr>
      <w:ins w:id="72" w:author="Nicholas Matzke" w:date="2025-12-03T13:23:00Z">
        <w:r w:rsidRPr="00C7649A">
          <w:rPr>
            <w:color w:val="373737"/>
            <w:sz w:val="20"/>
            <w:szCs w:val="20"/>
            <w:lang w:val="en-GB"/>
          </w:rPr>
          <w:t>The account of </w:t>
        </w:r>
        <w:r w:rsidRPr="00C7649A">
          <w:rPr>
            <w:i/>
            <w:iCs/>
            <w:color w:val="373737"/>
            <w:sz w:val="20"/>
            <w:szCs w:val="20"/>
            <w:lang w:val="en-GB"/>
          </w:rPr>
          <w:t>Utricularia</w:t>
        </w:r>
        <w:r w:rsidRPr="00C7649A">
          <w:rPr>
            <w:color w:val="373737"/>
            <w:sz w:val="20"/>
            <w:szCs w:val="20"/>
            <w:lang w:val="en-GB"/>
          </w:rPr>
          <w:t> is most marvellous &amp; quite new to me. I am rather surprised that you do not make any remarks on the origin of these extraordinary contrivances for capturing insects.</w:t>
        </w:r>
        <w:r w:rsidRPr="00C7649A">
          <w:rPr>
            <w:color w:val="373737"/>
            <w:sz w:val="20"/>
            <w:szCs w:val="20"/>
            <w:lang w:val="en-GB"/>
          </w:rPr>
          <w:fldChar w:fldCharType="begin"/>
        </w:r>
        <w:r w:rsidRPr="00C7649A">
          <w:rPr>
            <w:color w:val="373737"/>
            <w:sz w:val="20"/>
            <w:szCs w:val="20"/>
            <w:lang w:val="en-GB"/>
          </w:rPr>
          <w:instrText>HYPERLINK "https://www.darwinproject.ac.uk/letter/?docId=letters/DCP-LETT-10085.xml" \l "Lfoot_f2"</w:instrText>
        </w:r>
        <w:r w:rsidRPr="00C7649A">
          <w:rPr>
            <w:color w:val="373737"/>
            <w:sz w:val="20"/>
            <w:szCs w:val="20"/>
            <w:lang w:val="en-GB"/>
          </w:rPr>
        </w:r>
        <w:r w:rsidRPr="00C7649A">
          <w:rPr>
            <w:color w:val="373737"/>
            <w:sz w:val="20"/>
            <w:szCs w:val="20"/>
            <w:lang w:val="en-GB"/>
          </w:rPr>
          <w:fldChar w:fldCharType="separate"/>
        </w:r>
        <w:r w:rsidRPr="00C7649A">
          <w:rPr>
            <w:rStyle w:val="Hyperlink"/>
            <w:sz w:val="20"/>
            <w:szCs w:val="20"/>
            <w:vertAlign w:val="superscript"/>
            <w:lang w:val="en-GB"/>
          </w:rPr>
          <w:t>2</w:t>
        </w:r>
      </w:ins>
      <w:ins w:id="73" w:author="Nicholas Matzke" w:date="2025-12-03T13:23:00Z" w16du:dateUtc="2025-12-03T00:23:00Z">
        <w:r w:rsidRPr="00C7649A">
          <w:rPr>
            <w:color w:val="373737"/>
            <w:sz w:val="20"/>
            <w:szCs w:val="20"/>
          </w:rPr>
          <w:fldChar w:fldCharType="end"/>
        </w:r>
      </w:ins>
      <w:ins w:id="74" w:author="Nicholas Matzke" w:date="2025-12-03T13:23:00Z">
        <w:r w:rsidRPr="00C7649A">
          <w:rPr>
            <w:color w:val="373737"/>
            <w:sz w:val="20"/>
            <w:szCs w:val="20"/>
            <w:lang w:val="en-GB"/>
          </w:rPr>
          <w:t> Did you think they were too obvious? I dare say there is no difficulty, but I feel sure they will be seized on as </w:t>
        </w:r>
        <w:r w:rsidRPr="00C7649A">
          <w:rPr>
            <w:i/>
            <w:iCs/>
            <w:color w:val="373737"/>
            <w:sz w:val="20"/>
            <w:szCs w:val="20"/>
            <w:lang w:val="en-GB"/>
          </w:rPr>
          <w:t>inexplicable</w:t>
        </w:r>
        <w:r w:rsidRPr="00C7649A">
          <w:rPr>
            <w:color w:val="373737"/>
            <w:sz w:val="20"/>
            <w:szCs w:val="20"/>
            <w:lang w:val="en-GB"/>
          </w:rPr>
          <w:t> by </w:t>
        </w:r>
        <w:r w:rsidRPr="00C7649A">
          <w:rPr>
            <w:i/>
            <w:iCs/>
            <w:color w:val="373737"/>
            <w:sz w:val="20"/>
            <w:szCs w:val="20"/>
            <w:lang w:val="en-GB"/>
          </w:rPr>
          <w:t>Nat. Select.</w:t>
        </w:r>
        <w:r w:rsidRPr="00C7649A">
          <w:rPr>
            <w:color w:val="373737"/>
            <w:sz w:val="20"/>
            <w:szCs w:val="20"/>
            <w:lang w:val="en-GB"/>
          </w:rPr>
          <w:t> &amp; your silence on the point will be held to show that </w:t>
        </w:r>
        <w:r w:rsidRPr="00C7649A">
          <w:rPr>
            <w:i/>
            <w:iCs/>
            <w:color w:val="373737"/>
            <w:sz w:val="20"/>
            <w:szCs w:val="20"/>
            <w:lang w:val="en-GB"/>
          </w:rPr>
          <w:t>you consider them so</w:t>
        </w:r>
        <w:r w:rsidRPr="00C7649A">
          <w:rPr>
            <w:color w:val="373737"/>
            <w:sz w:val="20"/>
            <w:szCs w:val="20"/>
            <w:lang w:val="en-GB"/>
          </w:rPr>
          <w:t>!</w:t>
        </w:r>
        <w:r w:rsidRPr="00C7649A">
          <w:rPr>
            <w:color w:val="373737"/>
            <w:sz w:val="20"/>
            <w:szCs w:val="20"/>
            <w:lang w:val="en-GB"/>
          </w:rPr>
          <w:t xml:space="preserve"> </w:t>
        </w:r>
      </w:ins>
      <w:ins w:id="75" w:author="Nicholas Matzke" w:date="2025-12-03T12:54:00Z" w16du:dateUtc="2025-12-02T23:54:00Z">
        <w:r w:rsidR="005476B2" w:rsidRPr="005476B2">
          <w:rPr>
            <w:color w:val="373737"/>
            <w:sz w:val="20"/>
            <w:szCs w:val="20"/>
            <w:rPrChange w:id="76" w:author="Nicholas Matzke" w:date="2025-12-03T12:59:00Z" w16du:dateUtc="2025-12-02T23:59:00Z">
              <w:rPr>
                <w:rFonts w:ascii="Georgia" w:hAnsi="Georgia"/>
                <w:color w:val="373737"/>
                <w:sz w:val="23"/>
                <w:szCs w:val="23"/>
              </w:rPr>
            </w:rPrChange>
          </w:rPr>
          <w:t>[….]</w:t>
        </w:r>
        <w:r w:rsidR="005476B2" w:rsidRPr="005476B2">
          <w:rPr>
            <w:color w:val="373737"/>
            <w:sz w:val="20"/>
            <w:szCs w:val="20"/>
            <w:rPrChange w:id="77" w:author="Nicholas Matzke" w:date="2025-12-03T12:59:00Z" w16du:dateUtc="2025-12-02T23:59:00Z">
              <w:rPr>
                <w:rFonts w:ascii="Georgia" w:hAnsi="Georgia"/>
                <w:i/>
                <w:iCs/>
                <w:color w:val="373737"/>
                <w:sz w:val="23"/>
                <w:szCs w:val="23"/>
              </w:rPr>
            </w:rPrChange>
          </w:rPr>
          <w:t xml:space="preserve"> </w:t>
        </w:r>
      </w:ins>
      <w:ins w:id="78" w:author="Nicholas Matzke" w:date="2025-12-03T13:23:00Z">
        <w:r w:rsidRPr="00C7649A">
          <w:rPr>
            <w:color w:val="373737"/>
            <w:sz w:val="20"/>
            <w:szCs w:val="20"/>
            <w:lang w:val="en-GB"/>
          </w:rPr>
          <w:t xml:space="preserve">What a </w:t>
        </w:r>
        <w:proofErr w:type="spellStart"/>
        <w:r w:rsidRPr="00C7649A">
          <w:rPr>
            <w:color w:val="373737"/>
            <w:sz w:val="20"/>
            <w:szCs w:val="20"/>
            <w:lang w:val="en-GB"/>
          </w:rPr>
          <w:t>wonderfull</w:t>
        </w:r>
        <w:proofErr w:type="spellEnd"/>
        <w:r w:rsidRPr="00C7649A">
          <w:rPr>
            <w:color w:val="373737"/>
            <w:sz w:val="20"/>
            <w:szCs w:val="20"/>
            <w:lang w:val="en-GB"/>
          </w:rPr>
          <w:t xml:space="preserve"> &amp; long continued series of variations must have led up to the perfect </w:t>
        </w:r>
        <w:r w:rsidRPr="00C7649A">
          <w:rPr>
            <w:i/>
            <w:iCs/>
            <w:color w:val="373737"/>
            <w:sz w:val="20"/>
            <w:szCs w:val="20"/>
            <w:lang w:val="en-GB"/>
          </w:rPr>
          <w:t>“trap”</w:t>
        </w:r>
        <w:r w:rsidRPr="00C7649A">
          <w:rPr>
            <w:color w:val="373737"/>
            <w:sz w:val="20"/>
            <w:szCs w:val="20"/>
            <w:lang w:val="en-GB"/>
          </w:rPr>
          <w:t> in </w:t>
        </w:r>
        <w:r w:rsidRPr="00C7649A">
          <w:rPr>
            <w:i/>
            <w:iCs/>
            <w:color w:val="373737"/>
            <w:sz w:val="20"/>
            <w:szCs w:val="20"/>
            <w:lang w:val="en-GB"/>
          </w:rPr>
          <w:t>Utricularia</w:t>
        </w:r>
        <w:r w:rsidRPr="00C7649A">
          <w:rPr>
            <w:color w:val="373737"/>
            <w:sz w:val="20"/>
            <w:szCs w:val="20"/>
            <w:lang w:val="en-GB"/>
          </w:rPr>
          <w:t>, while at any stage of the process the same end might have been gained by a little more development of roots &amp; leaves, as in 9999 plants out of 10,000!</w:t>
        </w:r>
      </w:ins>
    </w:p>
    <w:p w14:paraId="50745ADD" w14:textId="77777777" w:rsidR="005476B2" w:rsidRPr="005476B2" w:rsidRDefault="005476B2" w:rsidP="00C7649A">
      <w:pPr>
        <w:pStyle w:val="NormalWeb"/>
        <w:shd w:val="clear" w:color="auto" w:fill="FFFFFF"/>
        <w:spacing w:before="0" w:beforeAutospacing="0" w:after="0" w:afterAutospacing="0"/>
        <w:ind w:left="567"/>
        <w:textAlignment w:val="baseline"/>
        <w:rPr>
          <w:ins w:id="79" w:author="Nicholas Matzke" w:date="2025-12-03T12:54:00Z" w16du:dateUtc="2025-12-02T23:54:00Z"/>
          <w:color w:val="373737"/>
          <w:sz w:val="20"/>
          <w:szCs w:val="20"/>
          <w:rPrChange w:id="80" w:author="Nicholas Matzke" w:date="2025-12-03T12:59:00Z" w16du:dateUtc="2025-12-02T23:59:00Z">
            <w:rPr>
              <w:ins w:id="81" w:author="Nicholas Matzke" w:date="2025-12-03T12:54:00Z" w16du:dateUtc="2025-12-02T23:54:00Z"/>
              <w:rFonts w:ascii="Georgia" w:hAnsi="Georgia"/>
              <w:i/>
              <w:iCs/>
              <w:color w:val="373737"/>
              <w:sz w:val="23"/>
              <w:szCs w:val="23"/>
            </w:rPr>
          </w:rPrChange>
        </w:rPr>
        <w:pPrChange w:id="82" w:author="Nicholas Matzke" w:date="2025-12-03T13:21:00Z" w16du:dateUtc="2025-12-03T00:21:00Z">
          <w:pPr>
            <w:pStyle w:val="NormalWeb"/>
            <w:shd w:val="clear" w:color="auto" w:fill="FFFFFF"/>
            <w:spacing w:before="0" w:beforeAutospacing="0" w:after="0" w:afterAutospacing="0"/>
            <w:textAlignment w:val="baseline"/>
          </w:pPr>
        </w:pPrChange>
      </w:pPr>
    </w:p>
    <w:p w14:paraId="622110BE" w14:textId="77777777" w:rsidR="00C7649A" w:rsidRDefault="005476B2" w:rsidP="00C7649A">
      <w:pPr>
        <w:pStyle w:val="NormalWeb"/>
        <w:shd w:val="clear" w:color="auto" w:fill="FFFFFF"/>
        <w:spacing w:before="0" w:beforeAutospacing="0" w:after="0" w:afterAutospacing="0"/>
        <w:ind w:left="567"/>
        <w:textAlignment w:val="baseline"/>
        <w:rPr>
          <w:ins w:id="83" w:author="Nicholas Matzke" w:date="2025-12-03T13:22:00Z" w16du:dateUtc="2025-12-03T00:22:00Z"/>
          <w:color w:val="373737"/>
          <w:sz w:val="20"/>
          <w:szCs w:val="20"/>
        </w:rPr>
      </w:pPr>
      <w:ins w:id="84" w:author="Nicholas Matzke" w:date="2025-12-03T12:54:00Z" w16du:dateUtc="2025-12-02T23:54:00Z">
        <w:r w:rsidRPr="005476B2">
          <w:rPr>
            <w:color w:val="373737"/>
            <w:sz w:val="20"/>
            <w:szCs w:val="20"/>
            <w:rPrChange w:id="85" w:author="Nicholas Matzke" w:date="2025-12-03T12:59:00Z" w16du:dateUtc="2025-12-02T23:59:00Z">
              <w:rPr>
                <w:rFonts w:ascii="Georgia" w:hAnsi="Georgia"/>
                <w:i/>
                <w:iCs/>
                <w:color w:val="373737"/>
                <w:sz w:val="23"/>
                <w:szCs w:val="23"/>
              </w:rPr>
            </w:rPrChange>
          </w:rPr>
          <w:t>Is this an imaginary difficulty, or do you mean to deal with it in future editions of the “Origin”?</w:t>
        </w:r>
      </w:ins>
    </w:p>
    <w:p w14:paraId="29E88DD0" w14:textId="77777777" w:rsidR="00C7649A" w:rsidRDefault="00C7649A" w:rsidP="00C7649A">
      <w:pPr>
        <w:pStyle w:val="NormalWeb"/>
        <w:shd w:val="clear" w:color="auto" w:fill="FFFFFF"/>
        <w:spacing w:before="0" w:beforeAutospacing="0" w:after="0" w:afterAutospacing="0"/>
        <w:ind w:left="567"/>
        <w:textAlignment w:val="baseline"/>
        <w:rPr>
          <w:ins w:id="86" w:author="Nicholas Matzke" w:date="2025-12-03T13:21:00Z" w16du:dateUtc="2025-12-03T00:21:00Z"/>
          <w:color w:val="373737"/>
          <w:sz w:val="20"/>
          <w:szCs w:val="20"/>
        </w:rPr>
      </w:pPr>
    </w:p>
    <w:p w14:paraId="0340B1A1" w14:textId="6F706AB2" w:rsidR="005476B2" w:rsidRDefault="00C7649A" w:rsidP="00C7649A">
      <w:pPr>
        <w:pStyle w:val="NormalWeb"/>
        <w:shd w:val="clear" w:color="auto" w:fill="FFFFFF"/>
        <w:spacing w:before="0" w:beforeAutospacing="0" w:after="0" w:afterAutospacing="0"/>
        <w:ind w:left="567"/>
        <w:jc w:val="right"/>
        <w:textAlignment w:val="baseline"/>
        <w:rPr>
          <w:ins w:id="87" w:author="Nicholas Matzke" w:date="2025-12-03T13:22:00Z" w16du:dateUtc="2025-12-03T00:22:00Z"/>
          <w:i/>
          <w:iCs/>
          <w:color w:val="373737"/>
          <w:sz w:val="20"/>
          <w:szCs w:val="20"/>
          <w:lang w:val="en-GB"/>
        </w:rPr>
      </w:pPr>
      <w:ins w:id="88" w:author="Nicholas Matzke" w:date="2025-12-03T13:21:00Z" w16du:dateUtc="2025-12-03T00:21:00Z">
        <w:r>
          <w:rPr>
            <w:color w:val="373737"/>
            <w:sz w:val="20"/>
            <w:szCs w:val="20"/>
          </w:rPr>
          <w:t>—</w:t>
        </w:r>
      </w:ins>
      <w:ins w:id="89" w:author="Nicholas Matzke" w:date="2025-12-03T13:11:00Z" w16du:dateUtc="2025-12-03T00:11:00Z">
        <w:r w:rsidR="000C30A8">
          <w:rPr>
            <w:color w:val="373737"/>
            <w:sz w:val="20"/>
            <w:szCs w:val="20"/>
          </w:rPr>
          <w:t>Alfred R. Wallace</w:t>
        </w:r>
      </w:ins>
      <w:ins w:id="90" w:author="Nicholas Matzke" w:date="2025-12-03T12:55:00Z" w16du:dateUtc="2025-12-02T23:55:00Z">
        <w:r w:rsidR="005476B2" w:rsidRPr="005476B2">
          <w:rPr>
            <w:color w:val="373737"/>
            <w:sz w:val="20"/>
            <w:szCs w:val="20"/>
            <w:rPrChange w:id="91" w:author="Nicholas Matzke" w:date="2025-12-03T12:59:00Z" w16du:dateUtc="2025-12-02T23:59:00Z">
              <w:rPr>
                <w:rFonts w:ascii="Georgia" w:hAnsi="Georgia"/>
                <w:color w:val="373737"/>
                <w:sz w:val="23"/>
                <w:szCs w:val="23"/>
              </w:rPr>
            </w:rPrChange>
          </w:rPr>
          <w:t xml:space="preserve"> letter to Darwin, </w:t>
        </w:r>
      </w:ins>
      <w:ins w:id="92" w:author="Nicholas Matzke" w:date="2025-12-03T12:55:00Z">
        <w:r w:rsidR="005476B2" w:rsidRPr="005476B2">
          <w:rPr>
            <w:color w:val="373737"/>
            <w:sz w:val="20"/>
            <w:szCs w:val="20"/>
            <w:lang w:val="en-GB"/>
            <w:rPrChange w:id="93" w:author="Nicholas Matzke" w:date="2025-12-03T12:59:00Z" w16du:dateUtc="2025-12-02T23:59:00Z">
              <w:rPr>
                <w:rFonts w:ascii="Georgia" w:hAnsi="Georgia"/>
                <w:color w:val="373737"/>
                <w:sz w:val="23"/>
                <w:szCs w:val="23"/>
                <w:lang w:val="en-GB"/>
              </w:rPr>
            </w:rPrChange>
          </w:rPr>
          <w:t>July 21, 1875</w:t>
        </w:r>
      </w:ins>
      <w:ins w:id="94" w:author="Nicholas Matzke" w:date="2025-12-03T12:55:00Z" w16du:dateUtc="2025-12-02T23:55:00Z">
        <w:r w:rsidR="005476B2" w:rsidRPr="005476B2">
          <w:rPr>
            <w:color w:val="373737"/>
            <w:sz w:val="20"/>
            <w:szCs w:val="20"/>
            <w:lang w:val="en-GB"/>
            <w:rPrChange w:id="95" w:author="Nicholas Matzke" w:date="2025-12-03T12:59:00Z" w16du:dateUtc="2025-12-02T23:59:00Z">
              <w:rPr>
                <w:rFonts w:ascii="Georgia" w:hAnsi="Georgia"/>
                <w:color w:val="373737"/>
                <w:sz w:val="23"/>
                <w:szCs w:val="23"/>
                <w:lang w:val="en-GB"/>
              </w:rPr>
            </w:rPrChange>
          </w:rPr>
          <w:t xml:space="preserve">, </w:t>
        </w:r>
      </w:ins>
      <w:ins w:id="96" w:author="Nicholas Matzke" w:date="2025-12-03T13:20:00Z" w16du:dateUtc="2025-12-03T00:20:00Z">
        <w:r>
          <w:rPr>
            <w:color w:val="373737"/>
            <w:sz w:val="20"/>
            <w:szCs w:val="20"/>
            <w:lang w:val="en-GB"/>
          </w:rPr>
          <w:br/>
        </w:r>
      </w:ins>
      <w:ins w:id="97" w:author="Nicholas Matzke" w:date="2025-12-03T12:55:00Z" w16du:dateUtc="2025-12-02T23:55:00Z">
        <w:r w:rsidR="005476B2" w:rsidRPr="005476B2">
          <w:rPr>
            <w:color w:val="373737"/>
            <w:sz w:val="20"/>
            <w:szCs w:val="20"/>
            <w:lang w:val="en-GB"/>
            <w:rPrChange w:id="98" w:author="Nicholas Matzke" w:date="2025-12-03T12:59:00Z" w16du:dateUtc="2025-12-02T23:59:00Z">
              <w:rPr>
                <w:rFonts w:ascii="Georgia" w:hAnsi="Georgia"/>
                <w:color w:val="373737"/>
                <w:sz w:val="23"/>
                <w:szCs w:val="23"/>
                <w:lang w:val="en-GB"/>
              </w:rPr>
            </w:rPrChange>
          </w:rPr>
          <w:t xml:space="preserve">commenting on </w:t>
        </w:r>
      </w:ins>
      <w:ins w:id="99" w:author="Nicholas Matzke" w:date="2025-12-03T13:20:00Z" w16du:dateUtc="2025-12-03T00:20:00Z">
        <w:r>
          <w:rPr>
            <w:color w:val="373737"/>
            <w:sz w:val="20"/>
            <w:szCs w:val="20"/>
            <w:lang w:val="en-GB"/>
          </w:rPr>
          <w:t>Darwin’s</w:t>
        </w:r>
      </w:ins>
      <w:ins w:id="100" w:author="Nicholas Matzke" w:date="2025-12-03T12:55:00Z" w16du:dateUtc="2025-12-02T23:55:00Z">
        <w:r w:rsidR="005476B2" w:rsidRPr="005476B2">
          <w:rPr>
            <w:color w:val="373737"/>
            <w:sz w:val="20"/>
            <w:szCs w:val="20"/>
            <w:lang w:val="en-GB"/>
            <w:rPrChange w:id="101" w:author="Nicholas Matzke" w:date="2025-12-03T12:59:00Z" w16du:dateUtc="2025-12-02T23:59:00Z">
              <w:rPr>
                <w:rFonts w:ascii="Georgia" w:hAnsi="Georgia"/>
                <w:color w:val="373737"/>
                <w:sz w:val="23"/>
                <w:szCs w:val="23"/>
                <w:lang w:val="en-GB"/>
              </w:rPr>
            </w:rPrChange>
          </w:rPr>
          <w:t xml:space="preserve"> new book </w:t>
        </w:r>
        <w:r w:rsidR="005476B2" w:rsidRPr="005476B2">
          <w:rPr>
            <w:i/>
            <w:iCs/>
            <w:color w:val="373737"/>
            <w:sz w:val="20"/>
            <w:szCs w:val="20"/>
            <w:lang w:val="en-GB"/>
            <w:rPrChange w:id="102" w:author="Nicholas Matzke" w:date="2025-12-03T12:59:00Z" w16du:dateUtc="2025-12-02T23:59:00Z">
              <w:rPr>
                <w:rFonts w:ascii="Georgia" w:hAnsi="Georgia"/>
                <w:color w:val="373737"/>
                <w:sz w:val="23"/>
                <w:szCs w:val="23"/>
                <w:lang w:val="en-GB"/>
              </w:rPr>
            </w:rPrChange>
          </w:rPr>
          <w:t>Insectivorous Plants</w:t>
        </w:r>
      </w:ins>
    </w:p>
    <w:p w14:paraId="6DC6FDFB" w14:textId="77777777" w:rsidR="00C7649A" w:rsidRPr="00C7649A" w:rsidRDefault="00C7649A" w:rsidP="00C7649A">
      <w:pPr>
        <w:pStyle w:val="NormalWeb"/>
        <w:shd w:val="clear" w:color="auto" w:fill="FFFFFF"/>
        <w:spacing w:before="0" w:beforeAutospacing="0" w:after="0" w:afterAutospacing="0"/>
        <w:ind w:left="567"/>
        <w:jc w:val="right"/>
        <w:textAlignment w:val="baseline"/>
        <w:rPr>
          <w:ins w:id="103" w:author="Nicholas Matzke" w:date="2025-12-03T12:58:00Z" w16du:dateUtc="2025-12-02T23:58:00Z"/>
          <w:color w:val="373737"/>
          <w:sz w:val="20"/>
          <w:szCs w:val="20"/>
          <w:rPrChange w:id="104" w:author="Nicholas Matzke" w:date="2025-12-03T13:20:00Z" w16du:dateUtc="2025-12-03T00:20:00Z">
            <w:rPr>
              <w:ins w:id="105" w:author="Nicholas Matzke" w:date="2025-12-03T12:58:00Z" w16du:dateUtc="2025-12-02T23:58:00Z"/>
              <w:rFonts w:ascii="Georgia" w:hAnsi="Georgia"/>
              <w:color w:val="373737"/>
              <w:sz w:val="23"/>
              <w:szCs w:val="23"/>
              <w:lang w:val="en-GB"/>
            </w:rPr>
          </w:rPrChange>
        </w:rPr>
        <w:pPrChange w:id="106" w:author="Nicholas Matzke" w:date="2025-12-03T13:21:00Z" w16du:dateUtc="2025-12-03T00:21:00Z">
          <w:pPr>
            <w:pStyle w:val="NormalWeb"/>
            <w:shd w:val="clear" w:color="auto" w:fill="FFFFFF"/>
            <w:spacing w:before="0" w:beforeAutospacing="0" w:after="390" w:afterAutospacing="0"/>
            <w:textAlignment w:val="baseline"/>
          </w:pPr>
        </w:pPrChange>
      </w:pPr>
    </w:p>
    <w:p w14:paraId="52D37D8C" w14:textId="2A390F4A" w:rsidR="005476B2" w:rsidRDefault="005476B2" w:rsidP="00C7649A">
      <w:pPr>
        <w:pStyle w:val="NormalWeb"/>
        <w:spacing w:before="0" w:beforeAutospacing="0" w:after="0" w:afterAutospacing="0"/>
        <w:ind w:left="567"/>
        <w:textAlignment w:val="baseline"/>
        <w:rPr>
          <w:ins w:id="107" w:author="Nicholas Matzke" w:date="2025-12-03T13:22:00Z" w16du:dateUtc="2025-12-03T00:22:00Z"/>
          <w:color w:val="373737"/>
          <w:sz w:val="20"/>
          <w:szCs w:val="20"/>
        </w:rPr>
      </w:pPr>
      <w:ins w:id="108" w:author="Nicholas Matzke" w:date="2025-12-03T12:58:00Z">
        <w:r w:rsidRPr="005476B2">
          <w:rPr>
            <w:color w:val="373737"/>
            <w:sz w:val="20"/>
            <w:szCs w:val="20"/>
            <w:rPrChange w:id="109" w:author="Nicholas Matzke" w:date="2025-12-03T12:59:00Z" w16du:dateUtc="2025-12-02T23:59:00Z">
              <w:rPr>
                <w:rFonts w:ascii="Georgia" w:hAnsi="Georgia"/>
                <w:color w:val="373737"/>
                <w:sz w:val="23"/>
                <w:szCs w:val="23"/>
              </w:rPr>
            </w:rPrChange>
          </w:rPr>
          <w:t>My dear Wallace</w:t>
        </w:r>
      </w:ins>
      <w:ins w:id="110" w:author="Nicholas Matzke" w:date="2025-12-03T13:22:00Z" w16du:dateUtc="2025-12-03T00:22:00Z">
        <w:r w:rsidR="00C7649A">
          <w:rPr>
            <w:color w:val="373737"/>
            <w:sz w:val="20"/>
            <w:szCs w:val="20"/>
          </w:rPr>
          <w:t>, […]</w:t>
        </w:r>
      </w:ins>
    </w:p>
    <w:p w14:paraId="5298B92E" w14:textId="77777777" w:rsidR="00C7649A" w:rsidRPr="005476B2" w:rsidRDefault="00C7649A" w:rsidP="00C7649A">
      <w:pPr>
        <w:pStyle w:val="NormalWeb"/>
        <w:spacing w:before="0" w:beforeAutospacing="0" w:after="0" w:afterAutospacing="0"/>
        <w:ind w:left="567"/>
        <w:textAlignment w:val="baseline"/>
        <w:rPr>
          <w:ins w:id="111" w:author="Nicholas Matzke" w:date="2025-12-03T12:58:00Z"/>
          <w:color w:val="373737"/>
          <w:sz w:val="20"/>
          <w:szCs w:val="20"/>
          <w:rPrChange w:id="112" w:author="Nicholas Matzke" w:date="2025-12-03T12:59:00Z" w16du:dateUtc="2025-12-02T23:59:00Z">
            <w:rPr>
              <w:ins w:id="113" w:author="Nicholas Matzke" w:date="2025-12-03T12:58:00Z"/>
              <w:rFonts w:ascii="Georgia" w:hAnsi="Georgia"/>
              <w:color w:val="373737"/>
              <w:sz w:val="23"/>
              <w:szCs w:val="23"/>
            </w:rPr>
          </w:rPrChange>
        </w:rPr>
        <w:pPrChange w:id="114" w:author="Nicholas Matzke" w:date="2025-12-03T13:21:00Z" w16du:dateUtc="2025-12-03T00:21:00Z">
          <w:pPr>
            <w:pStyle w:val="NormalWeb"/>
            <w:spacing w:before="0" w:after="390"/>
            <w:textAlignment w:val="baseline"/>
          </w:pPr>
        </w:pPrChange>
      </w:pPr>
    </w:p>
    <w:p w14:paraId="59C38A0C" w14:textId="0428BD9C" w:rsidR="000C30A8" w:rsidRDefault="005476B2" w:rsidP="00C7649A">
      <w:pPr>
        <w:pStyle w:val="NormalWeb"/>
        <w:spacing w:before="0" w:beforeAutospacing="0" w:after="0" w:afterAutospacing="0"/>
        <w:ind w:left="567"/>
        <w:textAlignment w:val="baseline"/>
        <w:rPr>
          <w:ins w:id="115" w:author="Nicholas Matzke" w:date="2025-12-03T13:11:00Z" w16du:dateUtc="2025-12-03T00:11:00Z"/>
          <w:rFonts w:ascii="Verdana" w:eastAsia="Arial" w:hAnsi="Verdana" w:cs="Arial"/>
          <w:color w:val="222222"/>
          <w:sz w:val="22"/>
          <w:szCs w:val="22"/>
          <w:shd w:val="clear" w:color="auto" w:fill="FFFFFF"/>
          <w:lang w:val="en-GB"/>
        </w:rPr>
        <w:pPrChange w:id="116" w:author="Nicholas Matzke" w:date="2025-12-03T13:21:00Z" w16du:dateUtc="2025-12-03T00:21:00Z">
          <w:pPr>
            <w:pStyle w:val="NormalWeb"/>
            <w:spacing w:after="390"/>
            <w:textAlignment w:val="baseline"/>
          </w:pPr>
        </w:pPrChange>
      </w:pPr>
      <w:ins w:id="117" w:author="Nicholas Matzke" w:date="2025-12-03T12:58:00Z">
        <w:r w:rsidRPr="005476B2">
          <w:rPr>
            <w:color w:val="373737"/>
            <w:sz w:val="20"/>
            <w:szCs w:val="20"/>
            <w:rPrChange w:id="118" w:author="Nicholas Matzke" w:date="2025-12-03T12:59:00Z" w16du:dateUtc="2025-12-02T23:59:00Z">
              <w:rPr>
                <w:rFonts w:ascii="Georgia" w:hAnsi="Georgia"/>
                <w:color w:val="373737"/>
                <w:sz w:val="23"/>
                <w:szCs w:val="23"/>
              </w:rPr>
            </w:rPrChange>
          </w:rPr>
          <w:t xml:space="preserve">If at any time you are curious on subject, you will find development of the </w:t>
        </w:r>
        <w:proofErr w:type="spellStart"/>
        <w:r w:rsidRPr="005476B2">
          <w:rPr>
            <w:color w:val="373737"/>
            <w:sz w:val="20"/>
            <w:szCs w:val="20"/>
            <w:rPrChange w:id="119" w:author="Nicholas Matzke" w:date="2025-12-03T12:59:00Z" w16du:dateUtc="2025-12-02T23:59:00Z">
              <w:rPr>
                <w:rFonts w:ascii="Georgia" w:hAnsi="Georgia"/>
                <w:color w:val="373737"/>
                <w:sz w:val="23"/>
                <w:szCs w:val="23"/>
              </w:rPr>
            </w:rPrChange>
          </w:rPr>
          <w:t>Droseraceæ</w:t>
        </w:r>
        <w:proofErr w:type="spellEnd"/>
        <w:r w:rsidRPr="005476B2">
          <w:rPr>
            <w:color w:val="373737"/>
            <w:sz w:val="20"/>
            <w:szCs w:val="20"/>
            <w:rPrChange w:id="120" w:author="Nicholas Matzke" w:date="2025-12-03T12:59:00Z" w16du:dateUtc="2025-12-02T23:59:00Z">
              <w:rPr>
                <w:rFonts w:ascii="Georgia" w:hAnsi="Georgia"/>
                <w:color w:val="373737"/>
                <w:sz w:val="23"/>
                <w:szCs w:val="23"/>
              </w:rPr>
            </w:rPrChange>
          </w:rPr>
          <w:t xml:space="preserve"> discussed in closing part of </w:t>
        </w:r>
        <w:proofErr w:type="spellStart"/>
        <w:r w:rsidRPr="005476B2">
          <w:rPr>
            <w:color w:val="373737"/>
            <w:sz w:val="20"/>
            <w:szCs w:val="20"/>
            <w:rPrChange w:id="121" w:author="Nicholas Matzke" w:date="2025-12-03T12:59:00Z" w16du:dateUtc="2025-12-02T23:59:00Z">
              <w:rPr>
                <w:rFonts w:ascii="Georgia" w:hAnsi="Georgia"/>
                <w:color w:val="373737"/>
                <w:sz w:val="23"/>
                <w:szCs w:val="23"/>
              </w:rPr>
            </w:rPrChange>
          </w:rPr>
          <w:t>Chapt</w:t>
        </w:r>
        <w:proofErr w:type="spellEnd"/>
        <w:r w:rsidRPr="005476B2">
          <w:rPr>
            <w:color w:val="373737"/>
            <w:sz w:val="20"/>
            <w:szCs w:val="20"/>
            <w:rPrChange w:id="122" w:author="Nicholas Matzke" w:date="2025-12-03T12:59:00Z" w16du:dateUtc="2025-12-02T23:59:00Z">
              <w:rPr>
                <w:rFonts w:ascii="Georgia" w:hAnsi="Georgia"/>
                <w:color w:val="373737"/>
                <w:sz w:val="23"/>
                <w:szCs w:val="23"/>
              </w:rPr>
            </w:rPrChange>
          </w:rPr>
          <w:t xml:space="preserve">. XV, and I think I have thrown some light on the acquirement of wonderful power of digestion.— With respect to </w:t>
        </w:r>
        <w:r w:rsidRPr="00C7649A">
          <w:rPr>
            <w:i/>
            <w:iCs/>
            <w:color w:val="373737"/>
            <w:sz w:val="20"/>
            <w:szCs w:val="20"/>
            <w:rPrChange w:id="123" w:author="Nicholas Matzke" w:date="2025-12-03T13:18:00Z" w16du:dateUtc="2025-12-03T00:18:00Z">
              <w:rPr>
                <w:rFonts w:ascii="Georgia" w:hAnsi="Georgia"/>
                <w:color w:val="373737"/>
                <w:sz w:val="23"/>
                <w:szCs w:val="23"/>
              </w:rPr>
            </w:rPrChange>
          </w:rPr>
          <w:t>Utricularia</w:t>
        </w:r>
        <w:r w:rsidRPr="005476B2">
          <w:rPr>
            <w:color w:val="373737"/>
            <w:sz w:val="20"/>
            <w:szCs w:val="20"/>
            <w:rPrChange w:id="124" w:author="Nicholas Matzke" w:date="2025-12-03T12:59:00Z" w16du:dateUtc="2025-12-02T23:59:00Z">
              <w:rPr>
                <w:rFonts w:ascii="Georgia" w:hAnsi="Georgia"/>
                <w:color w:val="373737"/>
                <w:sz w:val="23"/>
                <w:szCs w:val="23"/>
              </w:rPr>
            </w:rPrChange>
          </w:rPr>
          <w:t>, I can explain nothing, for there are no gradational genera, and even the embryology or development of the present bladders not made out.</w:t>
        </w:r>
      </w:ins>
      <w:ins w:id="125" w:author="Nicholas Matzke" w:date="2025-12-03T13:11:00Z" w16du:dateUtc="2025-12-03T00:11:00Z">
        <w:r w:rsidR="000C30A8" w:rsidRPr="000C30A8">
          <w:rPr>
            <w:rFonts w:ascii="Verdana" w:eastAsia="Arial" w:hAnsi="Verdana" w:cs="Arial"/>
            <w:color w:val="222222"/>
            <w:sz w:val="22"/>
            <w:szCs w:val="22"/>
            <w:shd w:val="clear" w:color="auto" w:fill="FFFFFF"/>
            <w:lang w:val="en-GB"/>
          </w:rPr>
          <w:t xml:space="preserve"> </w:t>
        </w:r>
      </w:ins>
    </w:p>
    <w:p w14:paraId="16844857" w14:textId="14539DF2" w:rsidR="005476B2" w:rsidRDefault="00C7649A" w:rsidP="00C7649A">
      <w:pPr>
        <w:pStyle w:val="NormalWeb"/>
        <w:spacing w:before="0" w:beforeAutospacing="0" w:after="0" w:afterAutospacing="0"/>
        <w:ind w:left="567"/>
        <w:jc w:val="right"/>
        <w:textAlignment w:val="baseline"/>
        <w:rPr>
          <w:ins w:id="126" w:author="Nicholas Matzke" w:date="2025-12-03T13:21:00Z" w16du:dateUtc="2025-12-03T00:21:00Z"/>
          <w:color w:val="373737"/>
          <w:sz w:val="20"/>
          <w:szCs w:val="20"/>
          <w:lang w:val="en-GB"/>
        </w:rPr>
      </w:pPr>
      <w:ins w:id="127" w:author="Nicholas Matzke" w:date="2025-12-03T13:21:00Z" w16du:dateUtc="2025-12-03T00:21:00Z">
        <w:r>
          <w:rPr>
            <w:color w:val="373737"/>
            <w:sz w:val="20"/>
            <w:szCs w:val="20"/>
            <w:lang w:val="en-GB"/>
          </w:rPr>
          <w:t xml:space="preserve"> </w:t>
        </w:r>
        <w:r>
          <w:rPr>
            <w:color w:val="373737"/>
            <w:sz w:val="20"/>
            <w:szCs w:val="20"/>
          </w:rPr>
          <w:t>—</w:t>
        </w:r>
      </w:ins>
      <w:ins w:id="128" w:author="Nicholas Matzke" w:date="2025-12-03T13:11:00Z" w16du:dateUtc="2025-12-03T00:11:00Z">
        <w:r w:rsidR="000C30A8">
          <w:rPr>
            <w:color w:val="373737"/>
            <w:sz w:val="20"/>
            <w:szCs w:val="20"/>
            <w:lang w:val="en-GB"/>
          </w:rPr>
          <w:t>Darwin reply to Wallace</w:t>
        </w:r>
      </w:ins>
      <w:ins w:id="129" w:author="Nicholas Matzke" w:date="2025-12-03T13:12:00Z" w16du:dateUtc="2025-12-03T00:12:00Z">
        <w:r w:rsidR="000C30A8">
          <w:rPr>
            <w:color w:val="373737"/>
            <w:sz w:val="20"/>
            <w:szCs w:val="20"/>
            <w:lang w:val="en-GB"/>
          </w:rPr>
          <w:t>, July 22, 1875</w:t>
        </w:r>
      </w:ins>
    </w:p>
    <w:p w14:paraId="4DE94C2F" w14:textId="77777777" w:rsidR="00C7649A" w:rsidRDefault="00C7649A" w:rsidP="00C7649A">
      <w:pPr>
        <w:pStyle w:val="NormalWeb"/>
        <w:spacing w:before="0" w:beforeAutospacing="0" w:after="0" w:afterAutospacing="0"/>
        <w:ind w:left="567"/>
        <w:jc w:val="right"/>
        <w:textAlignment w:val="baseline"/>
        <w:rPr>
          <w:ins w:id="130" w:author="Nicholas Matzke" w:date="2025-12-03T13:11:00Z" w16du:dateUtc="2025-12-03T00:11:00Z"/>
          <w:color w:val="373737"/>
          <w:sz w:val="20"/>
          <w:szCs w:val="20"/>
        </w:rPr>
        <w:pPrChange w:id="131" w:author="Nicholas Matzke" w:date="2025-12-03T13:21:00Z" w16du:dateUtc="2025-12-03T00:21:00Z">
          <w:pPr>
            <w:pStyle w:val="NormalWeb"/>
            <w:spacing w:after="390"/>
            <w:textAlignment w:val="baseline"/>
          </w:pPr>
        </w:pPrChange>
      </w:pPr>
    </w:p>
    <w:p w14:paraId="35D329B7" w14:textId="7AB0133A" w:rsidR="00245D77" w:rsidRDefault="00000000">
      <w:pPr>
        <w:spacing w:line="360" w:lineRule="auto"/>
        <w:jc w:val="both"/>
        <w:rPr>
          <w:rFonts w:ascii="Times New Roman" w:eastAsia="Times New Roman" w:hAnsi="Times New Roman" w:cs="Times New Roman"/>
          <w:sz w:val="24"/>
          <w:szCs w:val="24"/>
        </w:rPr>
      </w:pPr>
      <w:del w:id="132" w:author="Nicholas Matzke" w:date="2025-12-03T13:24:00Z" w16du:dateUtc="2025-12-03T00:24:00Z">
        <w:r w:rsidRPr="005476B2" w:rsidDel="00736D7B">
          <w:rPr>
            <w:rFonts w:ascii="Times New Roman" w:eastAsia="Times New Roman" w:hAnsi="Times New Roman" w:cs="Times New Roman"/>
            <w:sz w:val="24"/>
            <w:szCs w:val="24"/>
          </w:rPr>
          <w:delText>For nearly</w:delText>
        </w:r>
      </w:del>
      <w:ins w:id="133" w:author="Nicholas Matzke" w:date="2025-12-03T13:24:00Z" w16du:dateUtc="2025-12-03T00:24:00Z">
        <w:r w:rsidR="00736D7B">
          <w:rPr>
            <w:rFonts w:ascii="Times New Roman" w:eastAsia="Times New Roman" w:hAnsi="Times New Roman" w:cs="Times New Roman"/>
            <w:sz w:val="24"/>
            <w:szCs w:val="24"/>
          </w:rPr>
          <w:t>In the</w:t>
        </w:r>
      </w:ins>
      <w:del w:id="134" w:author="Nicholas Matzke" w:date="2025-12-03T13:24:00Z" w16du:dateUtc="2025-12-03T00:24:00Z">
        <w:r w:rsidRPr="005476B2" w:rsidDel="00736D7B">
          <w:rPr>
            <w:rFonts w:ascii="Times New Roman" w:eastAsia="Times New Roman" w:hAnsi="Times New Roman" w:cs="Times New Roman"/>
            <w:sz w:val="24"/>
            <w:szCs w:val="24"/>
          </w:rPr>
          <w:delText xml:space="preserve"> </w:delText>
        </w:r>
      </w:del>
      <w:ins w:id="135" w:author="Nicholas Matzke" w:date="2025-12-03T13:24:00Z" w16du:dateUtc="2025-12-03T00:24:00Z">
        <w:r w:rsidR="00736D7B">
          <w:rPr>
            <w:rFonts w:ascii="Times New Roman" w:eastAsia="Times New Roman" w:hAnsi="Times New Roman" w:cs="Times New Roman"/>
            <w:sz w:val="24"/>
            <w:szCs w:val="24"/>
          </w:rPr>
          <w:t xml:space="preserve"> </w:t>
        </w:r>
      </w:ins>
      <w:r w:rsidRPr="005476B2">
        <w:rPr>
          <w:rFonts w:ascii="Times New Roman" w:eastAsia="Times New Roman" w:hAnsi="Times New Roman" w:cs="Times New Roman"/>
          <w:sz w:val="24"/>
          <w:szCs w:val="24"/>
        </w:rPr>
        <w:t xml:space="preserve">150 years since Darwin's </w:t>
      </w:r>
      <w:ins w:id="136" w:author="Nicholas Matzke" w:date="2025-12-03T13:24:00Z" w16du:dateUtc="2025-12-03T00:24:00Z">
        <w:r w:rsidR="00736D7B">
          <w:rPr>
            <w:rFonts w:ascii="Times New Roman" w:eastAsia="Times New Roman" w:hAnsi="Times New Roman" w:cs="Times New Roman"/>
            <w:sz w:val="24"/>
            <w:szCs w:val="24"/>
          </w:rPr>
          <w:t>(1875</w:t>
        </w:r>
      </w:ins>
      <w:ins w:id="137" w:author="Nicholas Matzke" w:date="2025-12-03T13:25:00Z" w16du:dateUtc="2025-12-03T00:25:00Z">
        <w:r w:rsidR="00736D7B">
          <w:rPr>
            <w:rFonts w:ascii="Times New Roman" w:eastAsia="Times New Roman" w:hAnsi="Times New Roman" w:cs="Times New Roman"/>
            <w:sz w:val="24"/>
            <w:szCs w:val="24"/>
          </w:rPr>
          <w:t xml:space="preserve">) </w:t>
        </w:r>
      </w:ins>
      <w:r w:rsidRPr="005476B2">
        <w:rPr>
          <w:rFonts w:ascii="Times New Roman" w:eastAsia="Times New Roman" w:hAnsi="Times New Roman" w:cs="Times New Roman"/>
          <w:i/>
          <w:iCs/>
          <w:sz w:val="24"/>
          <w:szCs w:val="24"/>
        </w:rPr>
        <w:t>Insectivorous Plants</w:t>
      </w:r>
      <w:r w:rsidRPr="005476B2">
        <w:rPr>
          <w:rFonts w:ascii="Times New Roman" w:eastAsia="Times New Roman" w:hAnsi="Times New Roman" w:cs="Times New Roman"/>
          <w:sz w:val="24"/>
          <w:szCs w:val="24"/>
        </w:rPr>
        <w:t xml:space="preserve">, carnivorous plants have </w:t>
      </w:r>
      <w:del w:id="138" w:author="Nicholas Matzke" w:date="2025-12-03T13:19:00Z" w16du:dateUtc="2025-12-03T00:19:00Z">
        <w:r w:rsidRPr="005476B2" w:rsidDel="00C7649A">
          <w:rPr>
            <w:rFonts w:ascii="Times New Roman" w:eastAsia="Times New Roman" w:hAnsi="Times New Roman" w:cs="Times New Roman"/>
            <w:sz w:val="24"/>
            <w:szCs w:val="24"/>
          </w:rPr>
          <w:delText>"</w:delText>
        </w:r>
      </w:del>
      <w:r w:rsidRPr="005476B2">
        <w:rPr>
          <w:rFonts w:ascii="Times New Roman" w:eastAsia="Times New Roman" w:hAnsi="Times New Roman" w:cs="Times New Roman"/>
          <w:sz w:val="24"/>
          <w:szCs w:val="24"/>
        </w:rPr>
        <w:t>captivated</w:t>
      </w:r>
      <w:del w:id="139" w:author="Nicholas Matzke" w:date="2025-12-03T13:19:00Z" w16du:dateUtc="2025-12-03T00:19:00Z">
        <w:r w:rsidRPr="005476B2" w:rsidDel="00C7649A">
          <w:rPr>
            <w:rFonts w:ascii="Times New Roman" w:eastAsia="Times New Roman" w:hAnsi="Times New Roman" w:cs="Times New Roman"/>
            <w:sz w:val="24"/>
            <w:szCs w:val="24"/>
          </w:rPr>
          <w:delText>"</w:delText>
        </w:r>
      </w:del>
      <w:r w:rsidRPr="005476B2">
        <w:rPr>
          <w:rFonts w:ascii="Times New Roman" w:eastAsia="Times New Roman" w:hAnsi="Times New Roman" w:cs="Times New Roman"/>
          <w:sz w:val="24"/>
          <w:szCs w:val="24"/>
        </w:rPr>
        <w:t xml:space="preserve"> scientists and enthusiasts</w:t>
      </w:r>
      <w:r>
        <w:rPr>
          <w:rFonts w:ascii="Times New Roman" w:eastAsia="Times New Roman" w:hAnsi="Times New Roman" w:cs="Times New Roman"/>
          <w:sz w:val="24"/>
          <w:szCs w:val="24"/>
        </w:rPr>
        <w:t xml:space="preserve"> alike—not only for their ability to capture prey but also for their extraordinary adaptations and unique ecological strategies. Across lineages, carnivorous plants have evolved diverse traps, including the snap traps of </w:t>
      </w:r>
      <w:r>
        <w:rPr>
          <w:rFonts w:ascii="Times New Roman" w:eastAsia="Times New Roman" w:hAnsi="Times New Roman" w:cs="Times New Roman"/>
          <w:i/>
          <w:iCs/>
          <w:sz w:val="24"/>
          <w:szCs w:val="24"/>
        </w:rPr>
        <w:t>Dionaea muscipula</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Venus</w:t>
      </w:r>
      <w:proofErr w:type="gramEnd"/>
      <w:r>
        <w:rPr>
          <w:rFonts w:ascii="Times New Roman" w:eastAsia="Times New Roman" w:hAnsi="Times New Roman" w:cs="Times New Roman"/>
          <w:sz w:val="24"/>
          <w:szCs w:val="24"/>
        </w:rPr>
        <w:t xml:space="preserve"> flytrap)</w:t>
      </w:r>
      <w:ins w:id="140" w:author="Nicholas Matzke" w:date="2025-12-03T13:25:00Z" w16du:dateUtc="2025-12-03T00:25:00Z">
        <w:r w:rsidR="00736D7B">
          <w:rPr>
            <w:rFonts w:ascii="Times New Roman" w:eastAsia="Times New Roman" w:hAnsi="Times New Roman" w:cs="Times New Roman"/>
            <w:sz w:val="24"/>
            <w:szCs w:val="24"/>
          </w:rPr>
          <w:t xml:space="preserve"> and </w:t>
        </w:r>
        <w:r w:rsidR="00736D7B" w:rsidRPr="00736D7B">
          <w:rPr>
            <w:rFonts w:ascii="Times New Roman" w:eastAsia="Times New Roman" w:hAnsi="Times New Roman" w:cs="Times New Roman"/>
            <w:i/>
            <w:iCs/>
            <w:sz w:val="24"/>
            <w:szCs w:val="24"/>
            <w:rPrChange w:id="141" w:author="Nicholas Matzke" w:date="2025-12-03T13:25:00Z" w16du:dateUtc="2025-12-03T00:25:00Z">
              <w:rPr>
                <w:rFonts w:ascii="Times New Roman" w:eastAsia="Times New Roman" w:hAnsi="Times New Roman" w:cs="Times New Roman"/>
                <w:sz w:val="24"/>
                <w:szCs w:val="24"/>
              </w:rPr>
            </w:rPrChange>
          </w:rPr>
          <w:t>Aldrovanda</w:t>
        </w:r>
        <w:r w:rsidR="00736D7B">
          <w:rPr>
            <w:rFonts w:ascii="Times New Roman" w:eastAsia="Times New Roman" w:hAnsi="Times New Roman" w:cs="Times New Roman"/>
            <w:sz w:val="24"/>
            <w:szCs w:val="24"/>
          </w:rPr>
          <w:t xml:space="preserve"> (the waterwheel plant)</w:t>
        </w:r>
      </w:ins>
      <w:r>
        <w:rPr>
          <w:rFonts w:ascii="Times New Roman" w:eastAsia="Times New Roman" w:hAnsi="Times New Roman" w:cs="Times New Roman"/>
          <w:sz w:val="24"/>
          <w:szCs w:val="24"/>
        </w:rPr>
        <w:t xml:space="preserve">, the adhesive traps of </w:t>
      </w:r>
      <w:proofErr w:type="spellStart"/>
      <w:r>
        <w:rPr>
          <w:rFonts w:ascii="Times New Roman" w:eastAsia="Times New Roman" w:hAnsi="Times New Roman" w:cs="Times New Roman"/>
          <w:i/>
          <w:iCs/>
          <w:sz w:val="24"/>
          <w:szCs w:val="24"/>
        </w:rPr>
        <w:t>Drosera</w:t>
      </w:r>
      <w:proofErr w:type="spellEnd"/>
      <w:r>
        <w:rPr>
          <w:rFonts w:ascii="Times New Roman" w:eastAsia="Times New Roman" w:hAnsi="Times New Roman" w:cs="Times New Roman"/>
          <w:sz w:val="24"/>
          <w:szCs w:val="24"/>
        </w:rPr>
        <w:t xml:space="preserve"> (sundews) and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(butterworts), and the pitfall pitchers of </w:t>
      </w:r>
      <w:r>
        <w:rPr>
          <w:rFonts w:ascii="Times New Roman" w:eastAsia="Times New Roman" w:hAnsi="Times New Roman" w:cs="Times New Roman"/>
          <w:i/>
          <w:iCs/>
          <w:sz w:val="24"/>
          <w:szCs w:val="24"/>
        </w:rPr>
        <w:t>Nepenthes</w:t>
      </w:r>
      <w:r>
        <w:rPr>
          <w:rFonts w:ascii="Times New Roman" w:eastAsia="Times New Roman" w:hAnsi="Times New Roman" w:cs="Times New Roman"/>
          <w:sz w:val="24"/>
          <w:szCs w:val="24"/>
        </w:rPr>
        <w:t>. The ability of the Venus flytrap ('one of the most wonderful in the world'; Darwin, 1875a) to detect and rapidly respond to the presence of insects exemplifies nature's ingenuity (</w:t>
      </w:r>
      <w:proofErr w:type="spellStart"/>
      <w:r>
        <w:rPr>
          <w:rFonts w:ascii="Times New Roman" w:eastAsia="Times New Roman" w:hAnsi="Times New Roman" w:cs="Times New Roman"/>
          <w:sz w:val="24"/>
          <w:szCs w:val="24"/>
        </w:rPr>
        <w:t>Forterre</w:t>
      </w:r>
      <w:proofErr w:type="spellEnd"/>
      <w:r>
        <w:rPr>
          <w:rFonts w:ascii="Times New Roman" w:eastAsia="Times New Roman" w:hAnsi="Times New Roman" w:cs="Times New Roman"/>
          <w:sz w:val="24"/>
          <w:szCs w:val="24"/>
        </w:rPr>
        <w:t xml:space="preserve"> et al., 2005). This extraordinary ability has garnered extensive recognition, making the Venus flytrap the iconic carnivorous plant. However, the bladder traps of the genus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(bladderworts) are arguably even more astounding. Darwin directly observed prey "suddenly" appearing in bladderwort traps but imagined that the mechanism was passive. Lloyd (1942) described the bladder trap’s full complexity, wherein disturbance of a trigger hair causes a double-hinged door to open, drawing in prey via negative pressure before the trap resets. He also analogised bladder traps "without exaggeration" to an imaginary self-resetting mousetrap with 20+ necessary components, cooperating </w:t>
      </w:r>
      <w:proofErr w:type="gramStart"/>
      <w:r>
        <w:rPr>
          <w:rFonts w:ascii="Times New Roman" w:eastAsia="Times New Roman" w:hAnsi="Times New Roman" w:cs="Times New Roman"/>
          <w:sz w:val="24"/>
          <w:szCs w:val="24"/>
        </w:rPr>
        <w:t>with  "</w:t>
      </w:r>
      <w:proofErr w:type="gramEnd"/>
      <w:r>
        <w:rPr>
          <w:rFonts w:ascii="Times New Roman" w:eastAsia="Times New Roman" w:hAnsi="Times New Roman" w:cs="Times New Roman"/>
          <w:sz w:val="24"/>
          <w:szCs w:val="24"/>
        </w:rPr>
        <w:t>an astounding degree of mechanical delicacy depending on a fineness of structure scarcely equalled elsewhere in the plant kingdom" (Lloyd, 1942).</w:t>
      </w:r>
    </w:p>
    <w:p w14:paraId="00F41106" w14:textId="77777777" w:rsidR="00245D77" w:rsidRDefault="00000000">
      <w:pPr>
        <w:pStyle w:val="Heading2"/>
        <w:keepNext w:val="0"/>
        <w:keepLines w:val="0"/>
        <w:spacing w:line="387" w:lineRule="auto"/>
        <w:jc w:val="both"/>
        <w:rPr>
          <w:rFonts w:ascii="Times New Roman" w:eastAsia="Times New Roman" w:hAnsi="Times New Roman" w:cs="Times New Roman"/>
        </w:rPr>
      </w:pPr>
      <w:bookmarkStart w:id="142" w:name="_jsoo7yzd69fe" w:colFirst="0" w:colLast="0"/>
      <w:bookmarkEnd w:id="142"/>
      <w:r>
        <w:rPr>
          <w:rFonts w:ascii="Times New Roman" w:eastAsia="Times New Roman" w:hAnsi="Times New Roman" w:cs="Times New Roman"/>
        </w:rPr>
        <w:t xml:space="preserve">Prior Attempts at Explaining the Origin of the </w:t>
      </w:r>
      <w:r>
        <w:rPr>
          <w:rFonts w:ascii="Times New Roman" w:eastAsia="Times New Roman" w:hAnsi="Times New Roman" w:cs="Times New Roman"/>
          <w:i/>
          <w:iCs/>
        </w:rPr>
        <w:t>Utricularia</w:t>
      </w:r>
      <w:r>
        <w:rPr>
          <w:rFonts w:ascii="Times New Roman" w:eastAsia="Times New Roman" w:hAnsi="Times New Roman" w:cs="Times New Roman"/>
        </w:rPr>
        <w:t xml:space="preserve"> Trap</w:t>
      </w:r>
    </w:p>
    <w:p w14:paraId="2E3DC7DB"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While progress has been made in resolving the relationships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and understanding their diversification to occupy various terrestrial and aquatic habitats (Westermeier et al., 2017), there is still a significant unresolved question about how the unique bladderwort trap evolved, which goes right back to Darwin. Alfred Russel Wallace, who co-discovered natural selection, was always on the lookout for puzzling cases and wrote Darwin about the origin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(Wallace, 1875). Although Darwin proposed evolutionary origins for other carnivorous plant traps, he expressed mystification at the origin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's bladder traps due to the lack of known intermediate forms (Darwin, 1875b). Juniper et al. (1989) discuss the evolution of other trap forms in some detail, but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they write that it remains "an intractable problem in evolution" and that there is no complete natural analogue to this trap to our knowledge anywhere else in the plant kingdom, nor any satisfactory evolutionary path.</w:t>
      </w:r>
    </w:p>
    <w:p w14:paraId="1328EAA3" w14:textId="77777777" w:rsidR="00245D77" w:rsidRDefault="00000000">
      <w:pPr>
        <w:pStyle w:val="Heading2"/>
        <w:keepNext w:val="0"/>
        <w:keepLines w:val="0"/>
        <w:spacing w:line="387" w:lineRule="auto"/>
        <w:rPr>
          <w:rFonts w:ascii="Times New Roman" w:eastAsia="Times New Roman" w:hAnsi="Times New Roman" w:cs="Times New Roman"/>
        </w:rPr>
      </w:pPr>
      <w:bookmarkStart w:id="143" w:name="_bp7dbnwpk92x" w:colFirst="0" w:colLast="0"/>
      <w:bookmarkEnd w:id="143"/>
      <w:r>
        <w:rPr>
          <w:rFonts w:ascii="Times New Roman" w:eastAsia="Times New Roman" w:hAnsi="Times New Roman" w:cs="Times New Roman"/>
        </w:rPr>
        <w:t>The Pitcher Hypothesis</w:t>
      </w:r>
    </w:p>
    <w:p w14:paraId="23BE3889"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propose the pitcher hypothesis; the common ancestor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and its sister genus </w:t>
      </w:r>
      <w:proofErr w:type="spellStart"/>
      <w:r>
        <w:rPr>
          <w:rFonts w:ascii="Times New Roman" w:eastAsia="Times New Roman" w:hAnsi="Times New Roman" w:cs="Times New Roman"/>
          <w:i/>
          <w:iCs/>
          <w:sz w:val="24"/>
          <w:szCs w:val="24"/>
        </w:rPr>
        <w:t>Genlisea</w:t>
      </w:r>
      <w:proofErr w:type="spellEnd"/>
      <w:r>
        <w:rPr>
          <w:rFonts w:ascii="Times New Roman" w:eastAsia="Times New Roman" w:hAnsi="Times New Roman" w:cs="Times New Roman"/>
          <w:sz w:val="24"/>
          <w:szCs w:val="24"/>
        </w:rPr>
        <w:t xml:space="preserve"> evolved from a group of pitcher plants in the family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that is now entirely extinct. This hypothesis entails multiple transitions between distinct pitcher trap types in the extinct group. While such a </w:t>
      </w:r>
      <w:proofErr w:type="gramStart"/>
      <w:r>
        <w:rPr>
          <w:rFonts w:ascii="Times New Roman" w:eastAsia="Times New Roman" w:hAnsi="Times New Roman" w:cs="Times New Roman"/>
          <w:sz w:val="24"/>
          <w:szCs w:val="24"/>
        </w:rPr>
        <w:t>scenario risks</w:t>
      </w:r>
      <w:proofErr w:type="gramEnd"/>
      <w:r>
        <w:rPr>
          <w:rFonts w:ascii="Times New Roman" w:eastAsia="Times New Roman" w:hAnsi="Times New Roman" w:cs="Times New Roman"/>
          <w:sz w:val="24"/>
          <w:szCs w:val="24"/>
        </w:rPr>
        <w:t xml:space="preserve"> being dismissed as a speculative "just-so story," advances in phylogenetic modelling now allow verbal hypotheses to be rigorously tested through statistical model comparison.</w:t>
      </w:r>
    </w:p>
    <w:p w14:paraId="538B9C46" w14:textId="77777777" w:rsidR="00245D7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Lloyd (1942) noted the resemblance between bladder traps and miniature pitchers—a connection further developed in stepwise evolutionary models (Cook, 2001; Matzke, 2005). The main challenge lies in imagining plausible intermediate forms between trap types in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iCs/>
          <w:sz w:val="24"/>
          <w:szCs w:val="24"/>
        </w:rPr>
        <w:t>Genlisea</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especially as these are typically treated as discrete categories (</w:t>
      </w:r>
      <w:proofErr w:type="spellStart"/>
      <w:r>
        <w:rPr>
          <w:rFonts w:ascii="Times New Roman" w:eastAsia="Times New Roman" w:hAnsi="Times New Roman" w:cs="Times New Roman"/>
          <w:sz w:val="24"/>
          <w:szCs w:val="24"/>
        </w:rPr>
        <w:t>Mithöfer</w:t>
      </w:r>
      <w:proofErr w:type="spellEnd"/>
      <w:r>
        <w:rPr>
          <w:rFonts w:ascii="Times New Roman" w:eastAsia="Times New Roman" w:hAnsi="Times New Roman" w:cs="Times New Roman"/>
          <w:sz w:val="24"/>
          <w:szCs w:val="24"/>
        </w:rPr>
        <w:t xml:space="preserve">, 2022): flypaper, snap, pitcher, eel, and suction traps. However, recent findings increasingly blur these boundaries. Molecular phylogenies show that species with complex traps (e.g. </w:t>
      </w:r>
      <w:r>
        <w:rPr>
          <w:rFonts w:ascii="Times New Roman" w:eastAsia="Times New Roman" w:hAnsi="Times New Roman" w:cs="Times New Roman"/>
          <w:i/>
          <w:iCs/>
          <w:sz w:val="24"/>
          <w:szCs w:val="24"/>
        </w:rPr>
        <w:t>Dionaea</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Aldrovanda</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are closely related to those with simpler adhesive traps, supporting a trajectory from flypaper to more complex mechanisms (Ellison &amp; Gotelli, 2001). Morphological studies (Clarke, 2001; McPherson, 2009; Roccia et al., 2016) have identified several intermediate forms—for example, </w:t>
      </w:r>
      <w:r>
        <w:rPr>
          <w:rFonts w:ascii="Times New Roman" w:eastAsia="Times New Roman" w:hAnsi="Times New Roman" w:cs="Times New Roman"/>
          <w:i/>
          <w:iCs/>
          <w:sz w:val="24"/>
          <w:szCs w:val="24"/>
        </w:rPr>
        <w:t>Nepenthes inermis</w:t>
      </w:r>
      <w:r>
        <w:rPr>
          <w:rFonts w:ascii="Times New Roman" w:eastAsia="Times New Roman" w:hAnsi="Times New Roman" w:cs="Times New Roman"/>
          <w:sz w:val="24"/>
          <w:szCs w:val="24"/>
        </w:rPr>
        <w:t xml:space="preserve"> pitchers function as sticky traps rather than pitfalls, and curled leaves in </w:t>
      </w:r>
      <w:r>
        <w:rPr>
          <w:rFonts w:ascii="Times New Roman" w:eastAsia="Times New Roman" w:hAnsi="Times New Roman" w:cs="Times New Roman"/>
          <w:i/>
          <w:iCs/>
          <w:sz w:val="24"/>
          <w:szCs w:val="24"/>
        </w:rPr>
        <w:t>Pinguicula lutea</w:t>
      </w:r>
      <w:r>
        <w:rPr>
          <w:rFonts w:ascii="Times New Roman" w:eastAsia="Times New Roman" w:hAnsi="Times New Roman" w:cs="Times New Roman"/>
          <w:sz w:val="24"/>
          <w:szCs w:val="24"/>
        </w:rPr>
        <w:t xml:space="preserve"> resemble primitive pitchers. Some species even employ hybrid strategies, such as eel-like traps with one-way hairs (</w:t>
      </w:r>
      <w:r>
        <w:rPr>
          <w:rFonts w:ascii="Times New Roman" w:eastAsia="Times New Roman" w:hAnsi="Times New Roman" w:cs="Times New Roman"/>
          <w:i/>
          <w:iCs/>
          <w:sz w:val="24"/>
          <w:szCs w:val="24"/>
        </w:rPr>
        <w:t xml:space="preserve">Sarracenia </w:t>
      </w:r>
      <w:proofErr w:type="spellStart"/>
      <w:r>
        <w:rPr>
          <w:rFonts w:ascii="Times New Roman" w:eastAsia="Times New Roman" w:hAnsi="Times New Roman" w:cs="Times New Roman"/>
          <w:i/>
          <w:iCs/>
          <w:sz w:val="24"/>
          <w:szCs w:val="24"/>
        </w:rPr>
        <w:t>psittacina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Darlingtonia</w:t>
      </w:r>
      <w:r>
        <w:rPr>
          <w:rFonts w:ascii="Times New Roman" w:eastAsia="Times New Roman" w:hAnsi="Times New Roman" w:cs="Times New Roman"/>
          <w:sz w:val="24"/>
          <w:szCs w:val="24"/>
        </w:rPr>
        <w:t>) or sticky-light-window combinations (</w:t>
      </w:r>
      <w:r>
        <w:rPr>
          <w:rFonts w:ascii="Times New Roman" w:eastAsia="Times New Roman" w:hAnsi="Times New Roman" w:cs="Times New Roman"/>
          <w:i/>
          <w:iCs/>
          <w:sz w:val="24"/>
          <w:szCs w:val="24"/>
        </w:rPr>
        <w:t xml:space="preserve">Nepenthes </w:t>
      </w:r>
      <w:proofErr w:type="spellStart"/>
      <w:r>
        <w:rPr>
          <w:rFonts w:ascii="Times New Roman" w:eastAsia="Times New Roman" w:hAnsi="Times New Roman" w:cs="Times New Roman"/>
          <w:i/>
          <w:iCs/>
          <w:sz w:val="24"/>
          <w:szCs w:val="24"/>
        </w:rPr>
        <w:lastRenderedPageBreak/>
        <w:t>aristolochioides</w:t>
      </w:r>
      <w:proofErr w:type="spellEnd"/>
      <w:r>
        <w:rPr>
          <w:rFonts w:ascii="Times New Roman" w:eastAsia="Times New Roman" w:hAnsi="Times New Roman" w:cs="Times New Roman"/>
          <w:sz w:val="24"/>
          <w:szCs w:val="24"/>
        </w:rPr>
        <w:t>). These examples help bridge morphological gaps and make the pitcher hypothesis more plausible.</w:t>
      </w:r>
    </w:p>
    <w:p w14:paraId="2DF709FA" w14:textId="77777777" w:rsidR="00245D77" w:rsidRDefault="00245D77">
      <w:pPr>
        <w:spacing w:line="360" w:lineRule="auto"/>
        <w:ind w:firstLine="720"/>
        <w:jc w:val="both"/>
        <w:rPr>
          <w:rFonts w:ascii="Times New Roman" w:eastAsia="Times New Roman" w:hAnsi="Times New Roman" w:cs="Times New Roman"/>
          <w:sz w:val="24"/>
          <w:szCs w:val="24"/>
        </w:rPr>
      </w:pPr>
    </w:p>
    <w:p w14:paraId="79468433" w14:textId="77777777" w:rsidR="00245D77"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pitcher hypothesis for the origin of the</w:t>
      </w:r>
      <w:r>
        <w:rPr>
          <w:rFonts w:ascii="Times New Roman" w:eastAsia="Times New Roman" w:hAnsi="Times New Roman" w:cs="Times New Roman"/>
          <w:i/>
          <w:iCs/>
          <w:sz w:val="24"/>
          <w:szCs w:val="24"/>
        </w:rPr>
        <w:t xml:space="preserve"> Utricularia</w:t>
      </w:r>
      <w:r>
        <w:rPr>
          <w:rFonts w:ascii="Times New Roman" w:eastAsia="Times New Roman" w:hAnsi="Times New Roman" w:cs="Times New Roman"/>
          <w:sz w:val="24"/>
          <w:szCs w:val="24"/>
        </w:rPr>
        <w:t xml:space="preserve"> traps emerges by arranging all trap mechanisms on two axes (Figure 1). One axis is the specialisation of traps for different microenvironments: aerial, ground, amphibious, and submerged. The second axis is an adhesive-to-pitcher continuum. Trap mechanisms that have been observed in living species and intermediate series that have been postulated in carnivorous plant evolution can then be mapped onto this framework. For example, the origin of </w:t>
      </w:r>
      <w:r>
        <w:rPr>
          <w:rFonts w:ascii="Times New Roman" w:eastAsia="Times New Roman" w:hAnsi="Times New Roman" w:cs="Times New Roman"/>
          <w:i/>
          <w:iCs/>
          <w:sz w:val="24"/>
          <w:szCs w:val="24"/>
        </w:rPr>
        <w:t>Aldrovanda</w:t>
      </w:r>
      <w:r>
        <w:rPr>
          <w:rFonts w:ascii="Times New Roman" w:eastAsia="Times New Roman" w:hAnsi="Times New Roman" w:cs="Times New Roman"/>
          <w:sz w:val="24"/>
          <w:szCs w:val="24"/>
        </w:rPr>
        <w:t xml:space="preserve">'s aquatic snap trap is postulated to proceed from adhesive traps through an amphibious Dionaea-like stage to a fully aquatic snap trap. To explain the origin of the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trap, the proposed stages of the pitcher hypothesis are: (a) ancestral flypaper traps, (b) intermediate adhesive/pitcher-like traps, (c) a ground pitcher trap, (d) amphibious eel trap, and finally (e) a fully aquatic suction trap.</w:t>
      </w:r>
    </w:p>
    <w:p w14:paraId="214A8434" w14:textId="77777777" w:rsidR="00245D77" w:rsidRDefault="00245D77">
      <w:pPr>
        <w:spacing w:line="360" w:lineRule="auto"/>
        <w:ind w:firstLine="720"/>
        <w:rPr>
          <w:rFonts w:ascii="Times New Roman" w:eastAsia="Times New Roman" w:hAnsi="Times New Roman" w:cs="Times New Roman"/>
          <w:sz w:val="24"/>
          <w:szCs w:val="24"/>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45D77" w14:paraId="50ADE196" w14:textId="77777777">
        <w:tc>
          <w:tcPr>
            <w:tcW w:w="9029" w:type="dxa"/>
            <w:tcMar>
              <w:top w:w="100" w:type="dxa"/>
              <w:left w:w="100" w:type="dxa"/>
              <w:bottom w:w="100" w:type="dxa"/>
              <w:right w:w="100" w:type="dxa"/>
            </w:tcMar>
          </w:tcPr>
          <w:p w14:paraId="42BE731E" w14:textId="72C5BC49" w:rsidR="00245D77" w:rsidRDefault="00C7348D">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6D51F94" wp14:editId="24B75DAC">
                  <wp:extent cx="5606415" cy="2994025"/>
                  <wp:effectExtent l="0" t="0" r="0" b="3175"/>
                  <wp:docPr id="110538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83159" name="Picture 1105383159"/>
                          <pic:cNvPicPr/>
                        </pic:nvPicPr>
                        <pic:blipFill>
                          <a:blip r:embed="rId4" cstate="print">
                            <a:extLst>
                              <a:ext uri="{28A0092B-C50C-407E-A947-70E740481C1C}">
                                <a14:useLocalDpi xmlns:a14="http://schemas.microsoft.com/office/drawing/2010/main" val="0"/>
                              </a:ext>
                            </a:extLst>
                          </a:blip>
                          <a:stretch>
                            <a:fillRect/>
                          </a:stretch>
                        </pic:blipFill>
                        <pic:spPr>
                          <a:xfrm>
                            <a:off x="0" y="0"/>
                            <a:ext cx="5606415" cy="2994025"/>
                          </a:xfrm>
                          <a:prstGeom prst="rect">
                            <a:avLst/>
                          </a:prstGeom>
                        </pic:spPr>
                      </pic:pic>
                    </a:graphicData>
                  </a:graphic>
                </wp:inline>
              </w:drawing>
            </w:r>
          </w:p>
          <w:p w14:paraId="1F531088" w14:textId="77777777" w:rsidR="00245D77"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The pitcher model for the origin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's bladder traps is presented as a transition between a series of stages within the overall context of the convergent evolution of carnivorous plant trapping mechanisms. There are 11 states that are represented by numbers and colour-coded to match the colour codes in phylogeny/character mapping figures. Character states are explained as follows: (1) non-carnivorous, (2) aerial adhesive/ flypaper trap, (3) ground adhesive/ flypaper trap, (4) amphibious snap trap, (5) aquatic snap trap, (6) aerial adhesive/pitcher intermediate trap, (7) ground adhesive/pitcher intermediate trap, (8) aerial pitchers, (9) ground pitchers, (10) amphibious pitchers, and (11) aquatic pitchers. </w:t>
            </w:r>
          </w:p>
        </w:tc>
      </w:tr>
    </w:tbl>
    <w:p w14:paraId="39B40977" w14:textId="77777777" w:rsidR="00245D77" w:rsidRDefault="00245D77">
      <w:pPr>
        <w:spacing w:line="360" w:lineRule="auto"/>
        <w:rPr>
          <w:rFonts w:ascii="Times New Roman" w:eastAsia="Times New Roman" w:hAnsi="Times New Roman" w:cs="Times New Roman"/>
          <w:sz w:val="24"/>
          <w:szCs w:val="24"/>
        </w:rPr>
      </w:pPr>
    </w:p>
    <w:p w14:paraId="4ADBE921"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evidence for the plausibility of the transition from (a) to (c) is argued above. The argument for (c) to (e) begins with the fact that the traps of </w:t>
      </w:r>
      <w:proofErr w:type="spellStart"/>
      <w:r>
        <w:rPr>
          <w:rFonts w:ascii="Times New Roman" w:eastAsia="Times New Roman" w:hAnsi="Times New Roman" w:cs="Times New Roman"/>
          <w:i/>
          <w:iCs/>
          <w:sz w:val="24"/>
          <w:szCs w:val="24"/>
        </w:rPr>
        <w:t>Genlisea</w:t>
      </w:r>
      <w:proofErr w:type="spellEnd"/>
      <w:r>
        <w:rPr>
          <w:rFonts w:ascii="Times New Roman" w:eastAsia="Times New Roman" w:hAnsi="Times New Roman" w:cs="Times New Roman"/>
          <w:sz w:val="24"/>
          <w:szCs w:val="24"/>
        </w:rPr>
        <w:t xml:space="preserve"> resemble advanced eel traps. The similarities between </w:t>
      </w:r>
      <w:proofErr w:type="spellStart"/>
      <w:r>
        <w:rPr>
          <w:rFonts w:ascii="Times New Roman" w:eastAsia="Times New Roman" w:hAnsi="Times New Roman" w:cs="Times New Roman"/>
          <w:i/>
          <w:iCs/>
          <w:sz w:val="24"/>
          <w:szCs w:val="24"/>
        </w:rPr>
        <w:t>Genlisea</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traps suggest a shared ancestry, with the common ancestor likely possessing a homologous tubular leaf trap (</w:t>
      </w: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et al., 2020). </w:t>
      </w:r>
    </w:p>
    <w:p w14:paraId="718B7B17" w14:textId="77777777" w:rsidR="00245D77" w:rsidRDefault="00245D77">
      <w:pPr>
        <w:spacing w:line="360" w:lineRule="auto"/>
        <w:jc w:val="both"/>
        <w:rPr>
          <w:rFonts w:ascii="Times New Roman" w:eastAsia="Times New Roman" w:hAnsi="Times New Roman" w:cs="Times New Roman"/>
          <w:sz w:val="24"/>
          <w:szCs w:val="24"/>
        </w:rPr>
      </w:pPr>
    </w:p>
    <w:p w14:paraId="0EFE14F9" w14:textId="77777777" w:rsidR="00245D77"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The significant advantage of proposing a series of stages and the transitions between them is that this creates an explicit model of trap evolution that can be fit to a dataset consisting of a phylogenetic tree containing the carnivorous plant clades and their non-carnivorous relatives and tip data encoding the trap type of each species. In this study, models allowing different transitions and different numbers of parameters are implemented to statistically compare different models for the evolution of carnivorous plant traps. The fit of the pitcher model is compared to other possible models, using the Akaike Information Criterion (AIC) to measure the relative statistical fit of models. The best-fit models are then used in stochastic character mapping to estimate ancestral trap types and the timing and number of transitions between trap types.</w:t>
      </w:r>
    </w:p>
    <w:p w14:paraId="4477526C" w14:textId="77777777" w:rsidR="00245D77" w:rsidRDefault="00000000">
      <w:pPr>
        <w:pStyle w:val="Heading1"/>
        <w:rPr>
          <w:rFonts w:ascii="Times New Roman" w:eastAsia="Times New Roman" w:hAnsi="Times New Roman" w:cs="Times New Roman"/>
        </w:rPr>
      </w:pPr>
      <w:bookmarkStart w:id="144" w:name="_cfaxbk561tii" w:colFirst="0" w:colLast="0"/>
      <w:bookmarkEnd w:id="144"/>
      <w:r>
        <w:rPr>
          <w:rFonts w:ascii="Times New Roman" w:eastAsia="Times New Roman" w:hAnsi="Times New Roman" w:cs="Times New Roman"/>
        </w:rPr>
        <w:t>Materials and Methods</w:t>
      </w:r>
    </w:p>
    <w:p w14:paraId="30A1DB64" w14:textId="77777777" w:rsidR="00245D77" w:rsidRDefault="00000000">
      <w:pPr>
        <w:pStyle w:val="Heading2"/>
        <w:spacing w:line="360" w:lineRule="auto"/>
        <w:rPr>
          <w:rFonts w:ascii="Times New Roman" w:eastAsia="Times New Roman" w:hAnsi="Times New Roman" w:cs="Times New Roman"/>
        </w:rPr>
      </w:pPr>
      <w:bookmarkStart w:id="145" w:name="_uiadrdsrzje4" w:colFirst="0" w:colLast="0"/>
      <w:bookmarkEnd w:id="145"/>
      <w:r>
        <w:rPr>
          <w:rFonts w:ascii="Times New Roman" w:eastAsia="Times New Roman" w:hAnsi="Times New Roman" w:cs="Times New Roman"/>
        </w:rPr>
        <w:t>Collecting and Digitising Trees</w:t>
      </w:r>
    </w:p>
    <w:p w14:paraId="4C6A6338"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Phylogenetic trees covering each carnivorous plant genus were collected from publications (Ellison et al., 2012; Fleischmann et al., 2010; Jobson et al., 2017; Liu &amp; Smith, 2021; Murphy et al., 2020; Sen et al., 2020; Shimai et al., 2021). These covered the families Droseraceae, </w:t>
      </w:r>
      <w:proofErr w:type="spellStart"/>
      <w:r>
        <w:rPr>
          <w:rFonts w:ascii="Times New Roman" w:eastAsia="Times New Roman" w:hAnsi="Times New Roman" w:cs="Times New Roman"/>
          <w:sz w:val="24"/>
          <w:szCs w:val="24"/>
        </w:rPr>
        <w:t>Lentibulaceae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Sarraceiaceae</w:t>
      </w:r>
      <w:proofErr w:type="spellEnd"/>
      <w:r>
        <w:rPr>
          <w:rFonts w:ascii="Times New Roman" w:eastAsia="Times New Roman" w:hAnsi="Times New Roman" w:cs="Times New Roman"/>
          <w:sz w:val="24"/>
          <w:szCs w:val="24"/>
        </w:rPr>
        <w:t xml:space="preserve">, and Nepenthaceae. Digitisation was accomplished using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(https://automeris.io/WebPlotDigitizer/), and the digitised data for each tree was converted to </w:t>
      </w:r>
      <w:proofErr w:type="spellStart"/>
      <w:r>
        <w:rPr>
          <w:rFonts w:ascii="Times New Roman" w:eastAsia="Times New Roman" w:hAnsi="Times New Roman" w:cs="Times New Roman"/>
          <w:sz w:val="24"/>
          <w:szCs w:val="24"/>
        </w:rPr>
        <w:t>Newick</w:t>
      </w:r>
      <w:proofErr w:type="spellEnd"/>
      <w:r>
        <w:rPr>
          <w:rFonts w:ascii="Times New Roman" w:eastAsia="Times New Roman" w:hAnsi="Times New Roman" w:cs="Times New Roman"/>
          <w:sz w:val="24"/>
          <w:szCs w:val="24"/>
        </w:rPr>
        <w:t>.</w:t>
      </w:r>
    </w:p>
    <w:p w14:paraId="286D37A8" w14:textId="77777777" w:rsidR="00245D77" w:rsidRDefault="00245D77">
      <w:pPr>
        <w:spacing w:line="360" w:lineRule="auto"/>
        <w:rPr>
          <w:rFonts w:ascii="Times New Roman" w:eastAsia="Times New Roman" w:hAnsi="Times New Roman" w:cs="Times New Roman"/>
          <w:sz w:val="24"/>
          <w:szCs w:val="24"/>
        </w:rPr>
      </w:pPr>
    </w:p>
    <w:p w14:paraId="00FCF97C"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digitised trees of carnivorous plant clades were grafted onto an angiosperm </w:t>
      </w:r>
      <w:proofErr w:type="spellStart"/>
      <w:r>
        <w:rPr>
          <w:rFonts w:ascii="Times New Roman" w:eastAsia="Times New Roman" w:hAnsi="Times New Roman" w:cs="Times New Roman"/>
          <w:sz w:val="24"/>
          <w:szCs w:val="24"/>
        </w:rPr>
        <w:t>megaphylogeny</w:t>
      </w:r>
      <w:proofErr w:type="spellEnd"/>
      <w:r>
        <w:rPr>
          <w:rFonts w:ascii="Times New Roman" w:eastAsia="Times New Roman" w:hAnsi="Times New Roman" w:cs="Times New Roman"/>
          <w:sz w:val="24"/>
          <w:szCs w:val="24"/>
        </w:rPr>
        <w:t xml:space="preserve"> from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xml:space="preserve">, an R package designed to provide subtrees from a large precalculated phylogenies of vascular plants (Jin &amp; Qian, 2019). When the digitised tree was not dated but had molecular branch lengths, we used r8s (Sanderson, 2004) to produce an </w:t>
      </w:r>
      <w:proofErr w:type="spellStart"/>
      <w:r>
        <w:rPr>
          <w:rFonts w:ascii="Times New Roman" w:eastAsia="Times New Roman" w:hAnsi="Times New Roman" w:cs="Times New Roman"/>
          <w:sz w:val="24"/>
          <w:szCs w:val="24"/>
        </w:rPr>
        <w:t>ultrametric</w:t>
      </w:r>
      <w:proofErr w:type="spellEnd"/>
      <w:r>
        <w:rPr>
          <w:rFonts w:ascii="Times New Roman" w:eastAsia="Times New Roman" w:hAnsi="Times New Roman" w:cs="Times New Roman"/>
          <w:sz w:val="24"/>
          <w:szCs w:val="24"/>
        </w:rPr>
        <w:t xml:space="preserve">, approximately time-scaled tree. The digitised </w:t>
      </w:r>
      <w:r>
        <w:rPr>
          <w:rFonts w:ascii="Times New Roman" w:eastAsia="Times New Roman" w:hAnsi="Times New Roman" w:cs="Times New Roman"/>
          <w:i/>
          <w:iCs/>
          <w:sz w:val="24"/>
          <w:szCs w:val="24"/>
        </w:rPr>
        <w:t xml:space="preserve">Pinguicula </w:t>
      </w:r>
      <w:r>
        <w:rPr>
          <w:rFonts w:ascii="Times New Roman" w:eastAsia="Times New Roman" w:hAnsi="Times New Roman" w:cs="Times New Roman"/>
          <w:sz w:val="24"/>
          <w:szCs w:val="24"/>
        </w:rPr>
        <w:t xml:space="preserve">tree was not dated and had no branch lengths; however, we used the r8s program to impose several time constraints from the dated </w:t>
      </w:r>
      <w:r>
        <w:rPr>
          <w:rFonts w:ascii="Times New Roman" w:eastAsia="Times New Roman" w:hAnsi="Times New Roman" w:cs="Times New Roman"/>
          <w:i/>
          <w:iCs/>
          <w:sz w:val="24"/>
          <w:szCs w:val="24"/>
        </w:rPr>
        <w:t xml:space="preserve">Pinguicula </w:t>
      </w:r>
      <w:r>
        <w:rPr>
          <w:rFonts w:ascii="Times New Roman" w:eastAsia="Times New Roman" w:hAnsi="Times New Roman" w:cs="Times New Roman"/>
          <w:sz w:val="24"/>
          <w:szCs w:val="24"/>
        </w:rPr>
        <w:t xml:space="preserve">subtree available in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xml:space="preserve"> and combined it with the larger </w:t>
      </w:r>
      <w:r>
        <w:rPr>
          <w:rFonts w:ascii="Times New Roman" w:eastAsia="Times New Roman" w:hAnsi="Times New Roman" w:cs="Times New Roman"/>
          <w:sz w:val="24"/>
          <w:szCs w:val="24"/>
        </w:rPr>
        <w:lastRenderedPageBreak/>
        <w:t xml:space="preserve">tree. The above procedure produced a reasonable tree reflecting the dates from recent publications without the inefficiency of repeating many dating analyses from scratch. This analysis would still result in phylogenies with substantial dating uncertainty. We reduced the whole tree to keep only the three successive non-carnivorous sister groups for each carnivorous clade. We then kept only one species per genus for other non-carnivorous clades. This reduced the tree from 74,533 species to around 1879, 432 of which are carnivorous.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3FBA82C" w14:textId="77777777" w:rsidR="00245D77" w:rsidRDefault="00000000">
      <w:pPr>
        <w:pStyle w:val="Heading2"/>
        <w:spacing w:line="360" w:lineRule="auto"/>
      </w:pPr>
      <w:bookmarkStart w:id="146" w:name="_noaa2ivlpjah" w:colFirst="0" w:colLast="0"/>
      <w:bookmarkEnd w:id="146"/>
      <w:r>
        <w:rPr>
          <w:rFonts w:ascii="Times New Roman" w:eastAsia="Times New Roman" w:hAnsi="Times New Roman" w:cs="Times New Roman"/>
        </w:rPr>
        <w:t>Classifications of Carnivorous Plant Trap Types</w:t>
      </w:r>
    </w:p>
    <w:p w14:paraId="686F5435"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sampled carnivorous species, trap type, subtype, trapping zone, maximum trap size, and trap shape were coded for every species based on data acquired from publications (see Supp. Mat.). Trap type refers to sticky leaf, snap, adhesive/pitcher intermediate, pitcher, or suction trap. In contrast, the sub-trap refers to the more detailed category, which helps to identify character states. For example, all </w:t>
      </w:r>
      <w:r>
        <w:rPr>
          <w:rFonts w:ascii="Times New Roman" w:eastAsia="Times New Roman" w:hAnsi="Times New Roman" w:cs="Times New Roman"/>
          <w:i/>
          <w:iCs/>
          <w:sz w:val="24"/>
          <w:szCs w:val="24"/>
        </w:rPr>
        <w:t xml:space="preserve">Nepenthes </w:t>
      </w:r>
      <w:r>
        <w:rPr>
          <w:rFonts w:ascii="Times New Roman" w:eastAsia="Times New Roman" w:hAnsi="Times New Roman" w:cs="Times New Roman"/>
          <w:sz w:val="24"/>
          <w:szCs w:val="24"/>
        </w:rPr>
        <w:t xml:space="preserve">are pitcher plants; however, some </w:t>
      </w:r>
      <w:r>
        <w:rPr>
          <w:rFonts w:ascii="Times New Roman" w:eastAsia="Times New Roman" w:hAnsi="Times New Roman" w:cs="Times New Roman"/>
          <w:i/>
          <w:iCs/>
          <w:sz w:val="24"/>
          <w:szCs w:val="24"/>
        </w:rPr>
        <w:t xml:space="preserve">Nepenthes, </w:t>
      </w:r>
      <w:r>
        <w:rPr>
          <w:rFonts w:ascii="Times New Roman" w:eastAsia="Times New Roman" w:hAnsi="Times New Roman" w:cs="Times New Roman"/>
          <w:sz w:val="24"/>
          <w:szCs w:val="24"/>
        </w:rPr>
        <w:t xml:space="preserve">like </w:t>
      </w:r>
      <w:r>
        <w:rPr>
          <w:rFonts w:ascii="Times New Roman" w:eastAsia="Times New Roman" w:hAnsi="Times New Roman" w:cs="Times New Roman"/>
          <w:i/>
          <w:iCs/>
          <w:sz w:val="24"/>
          <w:szCs w:val="24"/>
        </w:rPr>
        <w:t xml:space="preserve">Nepenthes inermis, </w:t>
      </w:r>
      <w:r>
        <w:rPr>
          <w:rFonts w:ascii="Times New Roman" w:eastAsia="Times New Roman" w:hAnsi="Times New Roman" w:cs="Times New Roman"/>
          <w:sz w:val="24"/>
          <w:szCs w:val="24"/>
        </w:rPr>
        <w:t xml:space="preserve">have a sticky inner wall, which suggests an adhesive/pitcher intermediate trap that possesses both adhesive and pitcher traps. The trapping zone refers to the essential characteristics to determine whether traps are specialised for aerial, ground, amphibious or aquatic. Based on these classifications, we coded the character states as a number (see Figure 1). </w:t>
      </w:r>
      <w:r>
        <w:rPr>
          <w:rFonts w:ascii="Times New Roman" w:eastAsia="Times New Roman" w:hAnsi="Times New Roman" w:cs="Times New Roman"/>
          <w:sz w:val="24"/>
          <w:szCs w:val="24"/>
        </w:rPr>
        <w:tab/>
      </w:r>
    </w:p>
    <w:p w14:paraId="11FE71C0" w14:textId="77777777" w:rsidR="00245D77" w:rsidRDefault="00245D77">
      <w:pPr>
        <w:spacing w:line="360" w:lineRule="auto"/>
        <w:jc w:val="both"/>
        <w:rPr>
          <w:rFonts w:ascii="Times New Roman" w:eastAsia="Times New Roman" w:hAnsi="Times New Roman" w:cs="Times New Roman"/>
          <w:sz w:val="24"/>
          <w:szCs w:val="24"/>
        </w:rPr>
      </w:pPr>
    </w:p>
    <w:p w14:paraId="695E919D" w14:textId="77777777" w:rsidR="00245D77" w:rsidRDefault="00000000">
      <w:pPr>
        <w:pStyle w:val="Heading2"/>
        <w:spacing w:line="360" w:lineRule="auto"/>
        <w:jc w:val="both"/>
        <w:rPr>
          <w:rFonts w:ascii="Times New Roman" w:eastAsia="Times New Roman" w:hAnsi="Times New Roman" w:cs="Times New Roman"/>
        </w:rPr>
      </w:pPr>
      <w:bookmarkStart w:id="147" w:name="_8zb3yz35s5w8" w:colFirst="0" w:colLast="0"/>
      <w:bookmarkEnd w:id="147"/>
      <w:r>
        <w:rPr>
          <w:rFonts w:ascii="Times New Roman" w:eastAsia="Times New Roman" w:hAnsi="Times New Roman" w:cs="Times New Roman"/>
        </w:rPr>
        <w:t>Transition Rate Matrices</w:t>
      </w:r>
    </w:p>
    <w:p w14:paraId="6C051D15"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phylogenetic trees had been assembled, we made transition matrices for 18 models after coding each species by its trap type. The base pitcher hypothesis (PH) model (see Table 1) represents the pitcher hypothesis for the origin of the </w:t>
      </w:r>
      <w:r>
        <w:rPr>
          <w:rFonts w:ascii="Times New Roman" w:eastAsia="Times New Roman" w:hAnsi="Times New Roman" w:cs="Times New Roman"/>
          <w:i/>
          <w:iCs/>
          <w:sz w:val="24"/>
          <w:szCs w:val="24"/>
        </w:rPr>
        <w:t xml:space="preserve">Utricularia </w:t>
      </w:r>
      <w:r>
        <w:rPr>
          <w:rFonts w:ascii="Times New Roman" w:eastAsia="Times New Roman" w:hAnsi="Times New Roman" w:cs="Times New Roman"/>
          <w:sz w:val="24"/>
          <w:szCs w:val="24"/>
        </w:rPr>
        <w:t xml:space="preserve">trap as a series of transitions between 11 states. The model involves 12 transition rate parameters, and this model was compared to alternative models that postulate other allowed transitions. For example, the simple equal-rates (ER) null model allows all trap types to have equal rates of transition to any other trap type (see Table 2). It represents one version of an "anything is possible" model. The rest of the models with rate descriptions can be found in Supp Mat. In the PH model, the loss of carnivory is indicated by rate 1, representing transitions from any other state to state 1. Rate 2 represents the gain of carnivory, postulating that sticky leaf traps were the first form of carnivory to evolve from non-carnivorous ancestors (Darwin, 1875; Craw et al., 1999; Slack, 1988; Juniper et al.,1989). The key transition central to the pitcher hypothesis involves a </w:t>
      </w:r>
      <w:r>
        <w:rPr>
          <w:rFonts w:ascii="Times New Roman" w:eastAsia="Times New Roman" w:hAnsi="Times New Roman" w:cs="Times New Roman"/>
          <w:sz w:val="24"/>
          <w:szCs w:val="24"/>
        </w:rPr>
        <w:lastRenderedPageBreak/>
        <w:t>stepwise evolutionary sequence from adhesive traps-adhesive/pitcher intermediates-pitcher traps, occurring in both aerial and ground forms. In the base PH model, this continuum is represented by four distinct transition rates (rates 9–12 in Table 1), with each transition fixed as irreversible. Variant models modify this structure to test alternative evolutionary scenarios. For example, the PHR model allows the adhesive–intermediate–pitcher transitions to be reversible, while the PH-8R model also permits reversibility but distinguishes eight separate rates across these transitions. The PH-7Rs models (four variants) similarly incorporate reversibility but reduce the number of distinct rates to seven, with one transition within the continuum fixed as irreversible. Finally, the PHJ model serves as a null model to test whether Utricularia’s bladder traps could have evolved without passing through the adhesive/pitcher intermediate stage, representing a direct transition from adhesive to pitcher traps. Additional null models are described in the Supplementary Materials.</w:t>
      </w:r>
    </w:p>
    <w:p w14:paraId="1B39A1CC" w14:textId="77777777" w:rsidR="00245D77" w:rsidRDefault="00245D77">
      <w:pPr>
        <w:spacing w:line="360" w:lineRule="auto"/>
        <w:jc w:val="both"/>
        <w:rPr>
          <w:rFonts w:ascii="Times New Roman" w:eastAsia="Times New Roman" w:hAnsi="Times New Roman" w:cs="Times New Roman"/>
          <w:b/>
          <w:bCs/>
          <w:sz w:val="24"/>
          <w:szCs w:val="24"/>
        </w:rPr>
      </w:pPr>
    </w:p>
    <w:p w14:paraId="0D00C9A2"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Table 1.</w:t>
      </w:r>
      <w:r>
        <w:rPr>
          <w:rFonts w:ascii="Times New Roman" w:eastAsia="Times New Roman" w:hAnsi="Times New Roman" w:cs="Times New Roman"/>
          <w:b/>
          <w:bCs/>
          <w:i/>
          <w:iCs/>
          <w:sz w:val="24"/>
          <w:szCs w:val="24"/>
        </w:rPr>
        <w:t xml:space="preserve"> </w:t>
      </w:r>
      <w:r>
        <w:rPr>
          <w:rFonts w:ascii="Times New Roman" w:eastAsia="Times New Roman" w:hAnsi="Times New Roman" w:cs="Times New Roman"/>
          <w:sz w:val="24"/>
          <w:szCs w:val="24"/>
        </w:rPr>
        <w:t xml:space="preserve">The Pitcher Hypothesis (PH) model is postulated in Figure 1, which includes the pitcher hypothesis for the origin of the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trap. Each number represents a different free transition rate parameter in the model.  </w:t>
      </w:r>
    </w:p>
    <w:p w14:paraId="7243FA01" w14:textId="77777777" w:rsidR="00245D77"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F88206" wp14:editId="30A0F6B9">
            <wp:extent cx="5731200" cy="18542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5731200" cy="1854200"/>
                    </a:xfrm>
                    <a:prstGeom prst="rect">
                      <a:avLst/>
                    </a:prstGeom>
                    <a:ln/>
                  </pic:spPr>
                </pic:pic>
              </a:graphicData>
            </a:graphic>
          </wp:inline>
        </w:drawing>
      </w:r>
    </w:p>
    <w:p w14:paraId="34DAF45F" w14:textId="77777777" w:rsidR="00245D77"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Table 2.</w:t>
      </w:r>
      <w:r>
        <w:rPr>
          <w:rFonts w:ascii="Times New Roman" w:eastAsia="Times New Roman" w:hAnsi="Times New Roman" w:cs="Times New Roman"/>
          <w:b/>
          <w:bCs/>
          <w:i/>
          <w:iCs/>
          <w:sz w:val="24"/>
          <w:szCs w:val="24"/>
        </w:rPr>
        <w:t xml:space="preserve"> </w:t>
      </w:r>
      <w:r>
        <w:rPr>
          <w:rFonts w:ascii="Times New Roman" w:eastAsia="Times New Roman" w:hAnsi="Times New Roman" w:cs="Times New Roman"/>
          <w:sz w:val="24"/>
          <w:szCs w:val="24"/>
        </w:rPr>
        <w:t>Score matrix of equal-rates model. All character states have equal rates to transition into one another, represented by 1.</w:t>
      </w:r>
    </w:p>
    <w:p w14:paraId="4EDDABAA" w14:textId="77777777" w:rsidR="00245D77" w:rsidRDefault="00000000">
      <w:pPr>
        <w:pStyle w:val="Heading2"/>
        <w:spacing w:line="360" w:lineRule="auto"/>
        <w:rPr>
          <w:rFonts w:ascii="Times New Roman" w:eastAsia="Times New Roman" w:hAnsi="Times New Roman" w:cs="Times New Roman"/>
          <w:sz w:val="24"/>
          <w:szCs w:val="24"/>
        </w:rPr>
      </w:pPr>
      <w:bookmarkStart w:id="148" w:name="_thod0irmivtq" w:colFirst="0" w:colLast="0"/>
      <w:bookmarkEnd w:id="148"/>
      <w:r>
        <w:rPr>
          <w:rFonts w:ascii="Times New Roman" w:eastAsia="Times New Roman" w:hAnsi="Times New Roman" w:cs="Times New Roman"/>
          <w:noProof/>
        </w:rPr>
        <w:lastRenderedPageBreak/>
        <w:drawing>
          <wp:inline distT="114300" distB="114300" distL="114300" distR="114300" wp14:anchorId="2A25E92E" wp14:editId="0B6F589D">
            <wp:extent cx="2586162" cy="1826071"/>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2586162" cy="1826071"/>
                    </a:xfrm>
                    <a:prstGeom prst="rect">
                      <a:avLst/>
                    </a:prstGeom>
                    <a:ln/>
                  </pic:spPr>
                </pic:pic>
              </a:graphicData>
            </a:graphic>
          </wp:inline>
        </w:drawing>
      </w:r>
    </w:p>
    <w:p w14:paraId="290F79B7" w14:textId="77777777" w:rsidR="00245D77" w:rsidRDefault="00000000">
      <w:pPr>
        <w:pStyle w:val="Heading2"/>
        <w:spacing w:line="360" w:lineRule="auto"/>
        <w:rPr>
          <w:rFonts w:ascii="Times New Roman" w:eastAsia="Times New Roman" w:hAnsi="Times New Roman" w:cs="Times New Roman"/>
        </w:rPr>
      </w:pPr>
      <w:bookmarkStart w:id="149" w:name="_m63kylpbbru8" w:colFirst="0" w:colLast="0"/>
      <w:bookmarkEnd w:id="149"/>
      <w:r>
        <w:br w:type="page"/>
      </w:r>
    </w:p>
    <w:p w14:paraId="51BD3CF8" w14:textId="77777777" w:rsidR="00245D77" w:rsidRDefault="00000000">
      <w:pPr>
        <w:pStyle w:val="Heading2"/>
        <w:spacing w:line="360" w:lineRule="auto"/>
        <w:rPr>
          <w:rFonts w:ascii="Times New Roman" w:eastAsia="Times New Roman" w:hAnsi="Times New Roman" w:cs="Times New Roman"/>
        </w:rPr>
      </w:pPr>
      <w:bookmarkStart w:id="150" w:name="_mkpsxsr5xql8" w:colFirst="0" w:colLast="0"/>
      <w:bookmarkEnd w:id="150"/>
      <w:r>
        <w:rPr>
          <w:rFonts w:ascii="Times New Roman" w:eastAsia="Times New Roman" w:hAnsi="Times New Roman" w:cs="Times New Roman"/>
        </w:rPr>
        <w:lastRenderedPageBreak/>
        <w:t>Evaluating Markov Models for Ancestral Character Estimation</w:t>
      </w:r>
    </w:p>
    <w:p w14:paraId="63D8C79D"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used the "</w:t>
      </w:r>
      <w:proofErr w:type="spellStart"/>
      <w:r>
        <w:rPr>
          <w:rFonts w:ascii="Times New Roman" w:eastAsia="Times New Roman" w:hAnsi="Times New Roman" w:cs="Times New Roman"/>
          <w:sz w:val="24"/>
          <w:szCs w:val="24"/>
        </w:rPr>
        <w:t>fitMk.parallele</w:t>
      </w:r>
      <w:proofErr w:type="spellEnd"/>
      <w:r>
        <w:rPr>
          <w:rFonts w:ascii="Times New Roman" w:eastAsia="Times New Roman" w:hAnsi="Times New Roman" w:cs="Times New Roman"/>
          <w:sz w:val="24"/>
          <w:szCs w:val="24"/>
        </w:rPr>
        <w:t xml:space="preserve">" function in </w:t>
      </w:r>
      <w:proofErr w:type="spellStart"/>
      <w:r>
        <w:rPr>
          <w:rFonts w:ascii="Times New Roman" w:eastAsia="Times New Roman" w:hAnsi="Times New Roman" w:cs="Times New Roman"/>
          <w:sz w:val="24"/>
          <w:szCs w:val="24"/>
        </w:rPr>
        <w:t>phytools</w:t>
      </w:r>
      <w:proofErr w:type="spellEnd"/>
      <w:r>
        <w:rPr>
          <w:rFonts w:ascii="Times New Roman" w:eastAsia="Times New Roman" w:hAnsi="Times New Roman" w:cs="Times New Roman"/>
          <w:sz w:val="24"/>
          <w:szCs w:val="24"/>
        </w:rPr>
        <w:t xml:space="preserve"> (Revell, 2024) to estimate maximum likelihood parameters for various evolutionary models of trap-type transitions. Model fit was evaluated using the maximised log-likelihood (</w:t>
      </w:r>
      <w:proofErr w:type="spellStart"/>
      <w:r>
        <w:rPr>
          <w:rFonts w:ascii="Times New Roman" w:eastAsia="Times New Roman" w:hAnsi="Times New Roman" w:cs="Times New Roman"/>
          <w:sz w:val="24"/>
          <w:szCs w:val="24"/>
        </w:rPr>
        <w:t>lnL</w:t>
      </w:r>
      <w:proofErr w:type="spellEnd"/>
      <w:r>
        <w:rPr>
          <w:rFonts w:ascii="Times New Roman" w:eastAsia="Times New Roman" w:hAnsi="Times New Roman" w:cs="Times New Roman"/>
          <w:sz w:val="24"/>
          <w:szCs w:val="24"/>
        </w:rPr>
        <w:t>) and Akaike Information Criterion (AIC) scores (Lanfear et al., 2014). AIC provides a framework for comparing alternative evolutionary models based on their relative explanatory power and predictive accuracy (Burnham &amp; Anderson, 2002). Unlike the Bayesian Information Criterion (BIC), which assumes the true model is among those tested and applies a stronger penalty for complexity (Burnham &amp; Anderson, 2002), AIC is more appropriate for phylogenetic comparative analyses where models represent biological hypotheses rather than exact descriptions of reality. This approach allows biologically plausible but complex models, such as variants of the pitcher hypothesis, to be evaluated without over-penalisation for additional parameters. Ancestral trap types were inferred using ancestral character estimation, and transition dynamics were further explored with stochastic mapping using the function "</w:t>
      </w:r>
      <w:proofErr w:type="spellStart"/>
      <w:r>
        <w:rPr>
          <w:rFonts w:ascii="Times New Roman" w:eastAsia="Times New Roman" w:hAnsi="Times New Roman" w:cs="Times New Roman"/>
          <w:sz w:val="24"/>
          <w:szCs w:val="24"/>
        </w:rPr>
        <w:t>simmap</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phytools</w:t>
      </w:r>
      <w:proofErr w:type="spellEnd"/>
      <w:r>
        <w:rPr>
          <w:rFonts w:ascii="Times New Roman" w:eastAsia="Times New Roman" w:hAnsi="Times New Roman" w:cs="Times New Roman"/>
          <w:sz w:val="24"/>
          <w:szCs w:val="24"/>
        </w:rPr>
        <w:t>. To visualise how trap types changed over time within key branches, we generated state distribution plots. These plots were based on a matrix recording dominant states at regular time intervals across multiple stochastic maps. The proportion of each state over time was calculated by aggregating state frequencies across maps, and visualised as stacked density curves, with colour-coded regions showing the probability of each trap type along the length of the branch.</w:t>
      </w:r>
    </w:p>
    <w:p w14:paraId="0E6EC3DB" w14:textId="77777777" w:rsidR="00245D77" w:rsidRDefault="00000000">
      <w:pPr>
        <w:pStyle w:val="Heading1"/>
        <w:spacing w:line="360" w:lineRule="auto"/>
        <w:rPr>
          <w:rFonts w:ascii="Times New Roman" w:eastAsia="Times New Roman" w:hAnsi="Times New Roman" w:cs="Times New Roman"/>
          <w:b/>
          <w:bCs/>
        </w:rPr>
      </w:pPr>
      <w:bookmarkStart w:id="151" w:name="_r104a7l1d4kz" w:colFirst="0" w:colLast="0"/>
      <w:bookmarkEnd w:id="151"/>
      <w:r>
        <w:rPr>
          <w:rFonts w:ascii="Times New Roman" w:eastAsia="Times New Roman" w:hAnsi="Times New Roman" w:cs="Times New Roman"/>
          <w:b/>
          <w:bCs/>
        </w:rPr>
        <w:t>Results</w:t>
      </w:r>
    </w:p>
    <w:p w14:paraId="4A5C58AA" w14:textId="77777777" w:rsidR="00245D77" w:rsidRDefault="00000000">
      <w:pPr>
        <w:pStyle w:val="Heading2"/>
        <w:spacing w:line="360" w:lineRule="auto"/>
        <w:rPr>
          <w:rFonts w:ascii="Times New Roman" w:eastAsia="Times New Roman" w:hAnsi="Times New Roman" w:cs="Times New Roman"/>
          <w:b/>
          <w:bCs/>
        </w:rPr>
      </w:pPr>
      <w:bookmarkStart w:id="152" w:name="_g2t3qzsn2gf" w:colFirst="0" w:colLast="0"/>
      <w:bookmarkEnd w:id="152"/>
      <w:r>
        <w:rPr>
          <w:rFonts w:ascii="Times New Roman" w:eastAsia="Times New Roman" w:hAnsi="Times New Roman" w:cs="Times New Roman"/>
          <w:b/>
          <w:bCs/>
        </w:rPr>
        <w:t>Model Selection</w:t>
      </w:r>
    </w:p>
    <w:p w14:paraId="53C23CC3" w14:textId="77777777" w:rsidR="00245D77" w:rsidRDefault="00000000">
      <w:pPr>
        <w:spacing w:line="360" w:lineRule="auto"/>
        <w:jc w:val="both"/>
        <w:rPr>
          <w:rFonts w:ascii="Times New Roman" w:eastAsia="Times New Roman" w:hAnsi="Times New Roman" w:cs="Times New Roman"/>
          <w:sz w:val="24"/>
          <w:szCs w:val="24"/>
        </w:rPr>
      </w:pPr>
      <w:r w:rsidRPr="002B73A1">
        <w:rPr>
          <w:rFonts w:ascii="Times New Roman" w:eastAsia="Gungsuh" w:hAnsi="Times New Roman" w:cs="Times New Roman"/>
          <w:sz w:val="24"/>
          <w:szCs w:val="24"/>
        </w:rPr>
        <w:t>Maximised log-likelihood (</w:t>
      </w:r>
      <w:proofErr w:type="spellStart"/>
      <w:r w:rsidRPr="002B73A1">
        <w:rPr>
          <w:rFonts w:ascii="Times New Roman" w:eastAsia="Gungsuh" w:hAnsi="Times New Roman" w:cs="Times New Roman"/>
          <w:sz w:val="24"/>
          <w:szCs w:val="24"/>
        </w:rPr>
        <w:t>LnL</w:t>
      </w:r>
      <w:proofErr w:type="spellEnd"/>
      <w:r w:rsidRPr="002B73A1">
        <w:rPr>
          <w:rFonts w:ascii="Times New Roman" w:eastAsia="Gungsuh" w:hAnsi="Times New Roman" w:cs="Times New Roman"/>
          <w:sz w:val="24"/>
          <w:szCs w:val="24"/>
        </w:rPr>
        <w:t xml:space="preserve">) and AIC with AIC weights for each of the 18 models are shown in Table 3. The best-fitting model was PH-7R-AAI, which is one of the pitcher hypothesis model variants. This model was selected based on the lowest AIC value of 707.10235 and the highest AIC weight of nearly 60%. Two similar models (PH-8R and PH-7R-GIP) account for the remaining </w:t>
      </w:r>
      <w:r w:rsidRPr="002B73A1">
        <w:rPr>
          <w:rFonts w:ascii="Cambria Math" w:eastAsia="Gungsuh" w:hAnsi="Cambria Math" w:cs="Cambria Math"/>
          <w:sz w:val="24"/>
          <w:szCs w:val="24"/>
        </w:rPr>
        <w:t>∼</w:t>
      </w:r>
      <w:r w:rsidRPr="002B73A1">
        <w:rPr>
          <w:rFonts w:ascii="Times New Roman" w:eastAsia="Gungsuh" w:hAnsi="Times New Roman" w:cs="Times New Roman"/>
          <w:sz w:val="24"/>
          <w:szCs w:val="24"/>
        </w:rPr>
        <w:t xml:space="preserve">40% of the weight, bringing the combined support for the top three models to &gt;99.9% of the credible set. These results indicate that models allowing the transitional pathways represented in the pitcher hypothesis for the origin of </w:t>
      </w:r>
      <w:r w:rsidRPr="002B73A1">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strongly outperform many other possible models, including those that permit a broader range </w:t>
      </w:r>
      <w:r>
        <w:rPr>
          <w:rFonts w:ascii="Times New Roman" w:eastAsia="Times New Roman" w:hAnsi="Times New Roman" w:cs="Times New Roman"/>
          <w:sz w:val="24"/>
          <w:szCs w:val="24"/>
        </w:rPr>
        <w:lastRenderedPageBreak/>
        <w:t>of transitions between traps, such as the parameter-poor Equal Rates (ER) model or the parameter-richer All Rates Different (ARD) model.</w:t>
      </w:r>
    </w:p>
    <w:p w14:paraId="5DA1D7DC" w14:textId="77777777" w:rsidR="00245D77" w:rsidRDefault="00245D77">
      <w:pPr>
        <w:spacing w:line="360" w:lineRule="auto"/>
        <w:rPr>
          <w:rFonts w:ascii="Times New Roman" w:eastAsia="Times New Roman" w:hAnsi="Times New Roman" w:cs="Times New Roman"/>
          <w:sz w:val="24"/>
          <w:szCs w:val="24"/>
        </w:rPr>
      </w:pPr>
    </w:p>
    <w:p w14:paraId="24E2F6A7"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Table 3.</w:t>
      </w:r>
      <w:r>
        <w:rPr>
          <w:rFonts w:ascii="Times New Roman" w:eastAsia="Times New Roman" w:hAnsi="Times New Roman" w:cs="Times New Roman"/>
          <w:sz w:val="24"/>
          <w:szCs w:val="24"/>
        </w:rPr>
        <w:t xml:space="preserve"> AIC summary table for each phylogenetic model. Provided are model log-likelihoods, delta AIC (difference from the best/lowest AIC), relative likelihood (</w:t>
      </w:r>
      <w:proofErr w:type="spellStart"/>
      <w:r>
        <w:rPr>
          <w:rFonts w:ascii="Times New Roman" w:eastAsia="Times New Roman" w:hAnsi="Times New Roman" w:cs="Times New Roman"/>
          <w:sz w:val="24"/>
          <w:szCs w:val="24"/>
        </w:rPr>
        <w:t>rel_likes</w:t>
      </w:r>
      <w:proofErr w:type="spellEnd"/>
      <w:r>
        <w:rPr>
          <w:rFonts w:ascii="Times New Roman" w:eastAsia="Times New Roman" w:hAnsi="Times New Roman" w:cs="Times New Roman"/>
          <w:sz w:val="24"/>
          <w:szCs w:val="24"/>
        </w:rPr>
        <w:t xml:space="preserve">), AIC values and weights. </w:t>
      </w:r>
    </w:p>
    <w:p w14:paraId="321D3571" w14:textId="77777777" w:rsidR="00245D77"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A73CC7" wp14:editId="2FD36B8C">
            <wp:extent cx="5731200" cy="2438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731200" cy="2438400"/>
                    </a:xfrm>
                    <a:prstGeom prst="rect">
                      <a:avLst/>
                    </a:prstGeom>
                    <a:ln/>
                  </pic:spPr>
                </pic:pic>
              </a:graphicData>
            </a:graphic>
          </wp:inline>
        </w:drawing>
      </w:r>
    </w:p>
    <w:p w14:paraId="2598028C" w14:textId="77777777" w:rsidR="00245D77" w:rsidRDefault="00000000">
      <w:pPr>
        <w:spacing w:line="360" w:lineRule="auto"/>
        <w:rPr>
          <w:rFonts w:ascii="Times New Roman" w:eastAsia="Times New Roman" w:hAnsi="Times New Roman" w:cs="Times New Roman"/>
          <w:sz w:val="24"/>
          <w:szCs w:val="24"/>
        </w:rPr>
      </w:pPr>
      <w:r>
        <w:br w:type="page"/>
      </w:r>
    </w:p>
    <w:p w14:paraId="53A68E2C" w14:textId="77777777" w:rsidR="00245D77" w:rsidRDefault="00000000">
      <w:pPr>
        <w:pStyle w:val="Heading2"/>
        <w:spacing w:line="360" w:lineRule="auto"/>
        <w:rPr>
          <w:rFonts w:ascii="Times New Roman" w:eastAsia="Times New Roman" w:hAnsi="Times New Roman" w:cs="Times New Roman"/>
          <w:b/>
          <w:bCs/>
        </w:rPr>
      </w:pPr>
      <w:bookmarkStart w:id="153" w:name="_7kupp1eh3qax" w:colFirst="0" w:colLast="0"/>
      <w:bookmarkEnd w:id="153"/>
      <w:proofErr w:type="spellStart"/>
      <w:r>
        <w:rPr>
          <w:rFonts w:ascii="Times New Roman" w:eastAsia="Times New Roman" w:hAnsi="Times New Roman" w:cs="Times New Roman"/>
          <w:b/>
          <w:bCs/>
        </w:rPr>
        <w:lastRenderedPageBreak/>
        <w:t>Lentibulariaceae</w:t>
      </w:r>
      <w:proofErr w:type="spellEnd"/>
    </w:p>
    <w:p w14:paraId="37A91B9B"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Phylogenetic stochastic mapping under the best-fitting PH-7R-AAI model suggests that the branch below the common ancestor of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was non-carnivorous (indicated by the white circle at the branch bottom). However, the most recent common ancestor of crown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was likely carnivorous </w:t>
      </w:r>
      <w:proofErr w:type="gramStart"/>
      <w:r>
        <w:rPr>
          <w:rFonts w:ascii="Times New Roman" w:eastAsia="Times New Roman" w:hAnsi="Times New Roman" w:cs="Times New Roman"/>
          <w:sz w:val="24"/>
          <w:szCs w:val="24"/>
        </w:rPr>
        <w:t>with  "</w:t>
      </w:r>
      <w:proofErr w:type="gramEnd"/>
      <w:r>
        <w:rPr>
          <w:rFonts w:ascii="Times New Roman" w:eastAsia="Times New Roman" w:hAnsi="Times New Roman" w:cs="Times New Roman"/>
          <w:sz w:val="24"/>
          <w:szCs w:val="24"/>
        </w:rPr>
        <w:t>intermediate" trap having both adhesive and pitcher traits indicated by the grey circle, and ground pitcher trap indicated by dark green circle (see Figure 2). The ancestral trap then diverged into more specialised traps over time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iCs/>
          <w:sz w:val="24"/>
          <w:szCs w:val="24"/>
        </w:rPr>
        <w:t>Genlisea</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State distribution plots visualise the change in ancestral state probabilities along the root branch of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suggesting that a non-carnivorous ancestor (very light grey line, equivalent to white circles) likely acquired ground adhesive traits (orange + yellow line) in the middle of the branch, which becomes most probable. The ground adhesive/pitcher intermediate traits (dark grey line) then become the most probable state (see Figure 3a) and finally, the ground pitcher traits become the most probable state which is the common ancestor of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w:t>
      </w:r>
    </w:p>
    <w:p w14:paraId="6D94D92E" w14:textId="77777777" w:rsidR="00245D77" w:rsidRDefault="00245D77">
      <w:pPr>
        <w:spacing w:line="360" w:lineRule="auto"/>
        <w:rPr>
          <w:rFonts w:ascii="Times New Roman" w:eastAsia="Times New Roman" w:hAnsi="Times New Roman" w:cs="Times New Roman"/>
          <w:sz w:val="24"/>
          <w:szCs w:val="24"/>
        </w:rPr>
      </w:pPr>
    </w:p>
    <w:p w14:paraId="025CABAE"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of the early branches in the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radiation reconstruct as ground adhesive/pitcher intermediate traps, like some living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On the branch ancestral to the common ancestor of </w:t>
      </w:r>
      <w:proofErr w:type="spellStart"/>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Utricularia</w:t>
      </w:r>
      <w:proofErr w:type="spellEnd"/>
      <w:r>
        <w:rPr>
          <w:rFonts w:ascii="Times New Roman" w:eastAsia="Times New Roman" w:hAnsi="Times New Roman" w:cs="Times New Roman"/>
          <w:sz w:val="24"/>
          <w:szCs w:val="24"/>
        </w:rPr>
        <w:t xml:space="preserve">, the ground pitcher traits (dark green line) become the most probable, which decrease as time goes on along the branch. The hypothesised amphibious </w:t>
      </w:r>
      <w:proofErr w:type="spellStart"/>
      <w:r>
        <w:rPr>
          <w:rFonts w:ascii="Times New Roman" w:eastAsia="Times New Roman" w:hAnsi="Times New Roman" w:cs="Times New Roman"/>
          <w:sz w:val="24"/>
          <w:szCs w:val="24"/>
        </w:rPr>
        <w:t>eeltrap</w:t>
      </w:r>
      <w:proofErr w:type="spellEnd"/>
      <w:r>
        <w:rPr>
          <w:rFonts w:ascii="Times New Roman" w:eastAsia="Times New Roman" w:hAnsi="Times New Roman" w:cs="Times New Roman"/>
          <w:sz w:val="24"/>
          <w:szCs w:val="24"/>
        </w:rPr>
        <w:t xml:space="preserve"> pitcher is the most probable trap type, leading to the last common ancestor node for the two </w:t>
      </w:r>
      <w:proofErr w:type="gramStart"/>
      <w:r>
        <w:rPr>
          <w:rFonts w:ascii="Times New Roman" w:eastAsia="Times New Roman" w:hAnsi="Times New Roman" w:cs="Times New Roman"/>
          <w:sz w:val="24"/>
          <w:szCs w:val="24"/>
        </w:rPr>
        <w:t>genera  (</w:t>
      </w:r>
      <w:proofErr w:type="gramEnd"/>
      <w:r>
        <w:rPr>
          <w:rFonts w:ascii="Times New Roman" w:eastAsia="Times New Roman" w:hAnsi="Times New Roman" w:cs="Times New Roman"/>
          <w:sz w:val="24"/>
          <w:szCs w:val="24"/>
        </w:rPr>
        <w:t>see Figure 3b).</w:t>
      </w:r>
    </w:p>
    <w:p w14:paraId="3832F054" w14:textId="77777777" w:rsidR="00245D7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CD197C0" wp14:editId="6FB77BEF">
            <wp:extent cx="4395788" cy="9035302"/>
            <wp:effectExtent l="12700" t="12700" r="12700" b="127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395788" cy="9035302"/>
                    </a:xfrm>
                    <a:prstGeom prst="rect">
                      <a:avLst/>
                    </a:prstGeom>
                    <a:ln w="12700">
                      <a:solidFill>
                        <a:srgbClr val="000000"/>
                      </a:solidFill>
                      <a:prstDash val="solid"/>
                    </a:ln>
                  </pic:spPr>
                </pic:pic>
              </a:graphicData>
            </a:graphic>
          </wp:inline>
        </w:drawing>
      </w:r>
    </w:p>
    <w:p w14:paraId="153A9040"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2. Ancestral trap state estimation for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under the best-fitting model (PH-7R-AAI) suggests that the branch below the common ancestor of the clade was non-carnivorous (white) and the common ancestor node had adhesive/pitcher </w:t>
      </w:r>
      <w:proofErr w:type="spellStart"/>
      <w:r>
        <w:rPr>
          <w:rFonts w:ascii="Times New Roman" w:eastAsia="Times New Roman" w:hAnsi="Times New Roman" w:cs="Times New Roman"/>
          <w:sz w:val="24"/>
          <w:szCs w:val="24"/>
        </w:rPr>
        <w:t>intermediate+ground</w:t>
      </w:r>
      <w:proofErr w:type="spellEnd"/>
      <w:r>
        <w:rPr>
          <w:rFonts w:ascii="Times New Roman" w:eastAsia="Times New Roman" w:hAnsi="Times New Roman" w:cs="Times New Roman"/>
          <w:sz w:val="24"/>
          <w:szCs w:val="24"/>
        </w:rPr>
        <w:t xml:space="preserve"> pitcher traits. The dark blue clade represents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bladder traps, light blue represents </w:t>
      </w:r>
      <w:proofErr w:type="spellStart"/>
      <w:r>
        <w:rPr>
          <w:rFonts w:ascii="Times New Roman" w:eastAsia="Times New Roman" w:hAnsi="Times New Roman" w:cs="Times New Roman"/>
          <w:i/>
          <w:iCs/>
          <w:sz w:val="24"/>
          <w:szCs w:val="24"/>
        </w:rPr>
        <w:t>Genlisea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eeltraps</w:t>
      </w:r>
      <w:proofErr w:type="spellEnd"/>
      <w:r>
        <w:rPr>
          <w:rFonts w:ascii="Times New Roman" w:eastAsia="Times New Roman" w:hAnsi="Times New Roman" w:cs="Times New Roman"/>
          <w:sz w:val="24"/>
          <w:szCs w:val="24"/>
        </w:rPr>
        <w:t xml:space="preserve">, and the clade mixed with orange and grey represents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w:t>
      </w:r>
    </w:p>
    <w:p w14:paraId="02BCA78B" w14:textId="77777777" w:rsidR="00245D77" w:rsidRDefault="00245D77">
      <w:pPr>
        <w:spacing w:line="360" w:lineRule="auto"/>
        <w:jc w:val="center"/>
        <w:rPr>
          <w:rFonts w:ascii="Times New Roman" w:eastAsia="Times New Roman" w:hAnsi="Times New Roman" w:cs="Times New Roman"/>
          <w:sz w:val="24"/>
          <w:szCs w:val="24"/>
        </w:rPr>
      </w:pPr>
    </w:p>
    <w:p w14:paraId="1A742D21" w14:textId="77777777" w:rsidR="00245D77"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1A8232" wp14:editId="2D01BA77">
            <wp:extent cx="5731200" cy="2235200"/>
            <wp:effectExtent l="12700" t="12700" r="12700" b="127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31200" cy="2235200"/>
                    </a:xfrm>
                    <a:prstGeom prst="rect">
                      <a:avLst/>
                    </a:prstGeom>
                    <a:ln w="12700">
                      <a:solidFill>
                        <a:srgbClr val="000000"/>
                      </a:solidFill>
                      <a:prstDash val="solid"/>
                    </a:ln>
                  </pic:spPr>
                </pic:pic>
              </a:graphicData>
            </a:graphic>
          </wp:inline>
        </w:drawing>
      </w:r>
    </w:p>
    <w:p w14:paraId="75F41637"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 (a) State distribution over time along the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ancestral branch, showing the percentage of each state at different points along the branch's length. The plot illustrates changes in the prevalence of each state over time, with the ground adhesive/pitcher intermediate and ground pitcher traits peaking in frequency. (b) State distribution over time along the </w:t>
      </w:r>
      <w:proofErr w:type="spellStart"/>
      <w:r>
        <w:rPr>
          <w:rFonts w:ascii="Times New Roman" w:eastAsia="Times New Roman" w:hAnsi="Times New Roman" w:cs="Times New Roman"/>
          <w:i/>
          <w:iCs/>
          <w:sz w:val="24"/>
          <w:szCs w:val="24"/>
        </w:rPr>
        <w:t>Genlisea+Utricularia</w:t>
      </w:r>
      <w:proofErr w:type="spellEnd"/>
      <w:r>
        <w:rPr>
          <w:rFonts w:ascii="Times New Roman" w:eastAsia="Times New Roman" w:hAnsi="Times New Roman" w:cs="Times New Roman"/>
          <w:sz w:val="24"/>
          <w:szCs w:val="24"/>
        </w:rPr>
        <w:t xml:space="preserve"> ancestral branch, showing the percentage of each state at different points along the branch's length. The plot illustrates changes in the prevalence of each state over time, with the amphibious eel trap peaking in frequency, with ground pitcher traits decreasing over time. </w:t>
      </w:r>
      <w:r>
        <w:br w:type="page"/>
      </w:r>
    </w:p>
    <w:p w14:paraId="30053AE9" w14:textId="77777777" w:rsidR="00245D77" w:rsidRDefault="00000000">
      <w:pPr>
        <w:pStyle w:val="Heading1"/>
        <w:spacing w:line="360" w:lineRule="auto"/>
        <w:rPr>
          <w:rFonts w:ascii="Times New Roman" w:eastAsia="Times New Roman" w:hAnsi="Times New Roman" w:cs="Times New Roman"/>
        </w:rPr>
      </w:pPr>
      <w:bookmarkStart w:id="154" w:name="_bf6bezjwtn9j" w:colFirst="0" w:colLast="0"/>
      <w:bookmarkEnd w:id="154"/>
      <w:r>
        <w:rPr>
          <w:rFonts w:ascii="Times New Roman" w:eastAsia="Times New Roman" w:hAnsi="Times New Roman" w:cs="Times New Roman"/>
        </w:rPr>
        <w:lastRenderedPageBreak/>
        <w:t>Discussion</w:t>
      </w:r>
    </w:p>
    <w:p w14:paraId="53B1CAF2" w14:textId="77777777" w:rsidR="00245D7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analyses support the pitcher hypothesis, which proposes a gradual evolutionary transition from adhesive traps to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bladder traps via a pitcher trap intermediate. Models based on this hypothesis were consistently ranked among the top eight. These models (e.g., PH, PHR, PH-6R-A, PH-7R-AAI, PH-8R) describe a pathway where ancestral flypaper traps evolve through traps with both adhesive and pitcher traits, then to pitcher traps, amphibious eel traps, and finally aquatic bladder traps. They explore scenarios such as whether transitions are reversible. The best-supported model, PH-7R-AAI, does not permit reversal from the adhesive/pitcher intermediate to adhesive traps, suggesting an evolutionary constraint—intermediate traps may evolve toward pitcher traits but not back to adhesive forms.</w:t>
      </w:r>
    </w:p>
    <w:p w14:paraId="66C378A2" w14:textId="77777777" w:rsidR="00245D77"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consistent selection of pitcher hypothesis models indicates they fit the data (phylogeny and observed trap types) better than alternatives. The 9th and 10th ranked models were SYM (symmetric transitions) and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xml:space="preserve"> (all rates different). While ARD had a higher log-likelihood (-311.2 vs. -338.6 for PH-7R-AAI), it was heavily penalised for its 110 free parameters, compared to just 15 in the best-fitting model. AIC penalises complexity to avoid overfitting, which explains the preference for simpler, biologically grounded models like PH-7R-AAI. Zone-based models such as ARVTZ and SRVTZ, which apply rate variation by trapping zone (e.g. aerial, ground), ranked 12th and 13th. Gain-loss-change models (GLCU, GLCC, GLCTZ) were ranked 14th to 17th. These models test whether carnivory can be gained, lost, or altered within trap types or zones. The constrained versions restrict transitions to within categories (e.g., between trap types but not across zones). Their lower performance suggests that such restrictions oversimplify trap evolution. In essence, their results test and reject the hypothesis that traps evolve strictly within ecological zones or functional categories.</w:t>
      </w:r>
    </w:p>
    <w:p w14:paraId="73F7CD11" w14:textId="77777777" w:rsidR="00245D77"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findings underscore that a comprehensive understanding of carnivorous trap evolution must account for both ecological context (trapping zones) and functional morphology (trap types). Although zone-based models (e.g., ARVTZ) capture important ecological aspects, pitcher hypothesis models provide a better overall fit, reinforcing the importance of transitional trap forms in evolutionary history. The equal-rate model (ER), which assumes uniform transition rates, ranked 16th. The poorest-performing model, PHJ, does not permit the adhesive/pitcher intermediate trap as part of transitions to bladder traps (e.g., adhesive to </w:t>
      </w:r>
      <w:r>
        <w:rPr>
          <w:rFonts w:ascii="Times New Roman" w:eastAsia="Times New Roman" w:hAnsi="Times New Roman" w:cs="Times New Roman"/>
          <w:sz w:val="24"/>
          <w:szCs w:val="24"/>
        </w:rPr>
        <w:lastRenderedPageBreak/>
        <w:t>pitcher), performing poorly and further emphasising the significance of intermediate adhesive/pitcher forms in trap evolution.</w:t>
      </w:r>
    </w:p>
    <w:p w14:paraId="04830CCD" w14:textId="77777777" w:rsidR="00245D77" w:rsidRDefault="00000000">
      <w:pPr>
        <w:pStyle w:val="Heading1"/>
        <w:spacing w:line="360" w:lineRule="auto"/>
        <w:jc w:val="both"/>
        <w:rPr>
          <w:rFonts w:ascii="Times New Roman" w:eastAsia="Times New Roman" w:hAnsi="Times New Roman" w:cs="Times New Roman"/>
        </w:rPr>
      </w:pPr>
      <w:bookmarkStart w:id="155" w:name="_xoqnu7yt2mn7" w:colFirst="0" w:colLast="0"/>
      <w:bookmarkEnd w:id="155"/>
      <w:r>
        <w:rPr>
          <w:rFonts w:ascii="Times New Roman" w:eastAsia="Times New Roman" w:hAnsi="Times New Roman" w:cs="Times New Roman"/>
        </w:rPr>
        <w:t>Limitations and Future Directions</w:t>
      </w:r>
    </w:p>
    <w:p w14:paraId="328EBF1C" w14:textId="77777777" w:rsidR="00245D7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on the evolution of carnivorous plant traps has several limitations. A primary constraint lies in the available data. Our analysis relies on existing data from publications across carnivorous plant lineages, which is incomplete. Expanding genomic and morphological data, particularly for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would improve resolution and reduce potential biases.</w:t>
      </w:r>
    </w:p>
    <w:p w14:paraId="29465636" w14:textId="77777777" w:rsidR="00245D7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view our models as stepping stones to explain the evolution of carnivorous plant traps. We suggest that the phylogenetic framework of statistical model comparison is valuable because it allows explicit evaluation of model fit and provides a quantitative measure of the degree to which the data support different models. For tractability, trap evolution was discretised into 11 trap types. While this enables hypothesis testing about broad evolutionary stages, it oversimplifies variation. Future work could incorporate continuous traits (e.g. trap size) or break down traps into component traits (e.g. trichomes, mucilage). </w:t>
      </w:r>
    </w:p>
    <w:p w14:paraId="0A662292" w14:textId="77777777" w:rsidR="00245D7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further limitation relates to phylogenetic dating. Our dated </w:t>
      </w:r>
      <w:proofErr w:type="spellStart"/>
      <w:r>
        <w:rPr>
          <w:rFonts w:ascii="Times New Roman" w:eastAsia="Times New Roman" w:hAnsi="Times New Roman" w:cs="Times New Roman"/>
          <w:sz w:val="24"/>
          <w:szCs w:val="24"/>
        </w:rPr>
        <w:t>supertree</w:t>
      </w:r>
      <w:proofErr w:type="spellEnd"/>
      <w:r>
        <w:rPr>
          <w:rFonts w:ascii="Times New Roman" w:eastAsia="Times New Roman" w:hAnsi="Times New Roman" w:cs="Times New Roman"/>
          <w:sz w:val="24"/>
          <w:szCs w:val="24"/>
        </w:rPr>
        <w:t xml:space="preserve"> was constructed by merging existing dated clades with undated ones scaled using r8s. While practical, this method introduces temporal uncertainty—especially in regions like the short branch between </w:t>
      </w:r>
      <w:proofErr w:type="spellStart"/>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Utricularia</w:t>
      </w:r>
      <w:proofErr w:type="spellEnd"/>
      <w:r>
        <w:rPr>
          <w:rFonts w:ascii="Times New Roman" w:eastAsia="Times New Roman" w:hAnsi="Times New Roman" w:cs="Times New Roman"/>
          <w:sz w:val="24"/>
          <w:szCs w:val="24"/>
        </w:rPr>
        <w:t xml:space="preserve"> and the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ancestor. This unexpectedly short timeframe (under 2 million years) for major trap transitions may reflect artefacts of tree construction. Although model comparisons are valid because all were run on the same tree, a future study could attempt a full BEAST (Bouckaert et al., 2019) dating analysis of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though this is hindered by limited fossil calibrations.</w:t>
      </w:r>
      <w:r>
        <w:br w:type="page"/>
      </w:r>
    </w:p>
    <w:p w14:paraId="0B49036C" w14:textId="77777777" w:rsidR="00245D77" w:rsidRDefault="00000000">
      <w:pPr>
        <w:pStyle w:val="Heading1"/>
        <w:spacing w:line="360" w:lineRule="auto"/>
        <w:rPr>
          <w:rFonts w:ascii="Times New Roman" w:eastAsia="Times New Roman" w:hAnsi="Times New Roman" w:cs="Times New Roman"/>
        </w:rPr>
      </w:pPr>
      <w:bookmarkStart w:id="156" w:name="_jfayrwx42r55" w:colFirst="0" w:colLast="0"/>
      <w:bookmarkEnd w:id="156"/>
      <w:r>
        <w:rPr>
          <w:rFonts w:ascii="Times New Roman" w:eastAsia="Times New Roman" w:hAnsi="Times New Roman" w:cs="Times New Roman"/>
        </w:rPr>
        <w:lastRenderedPageBreak/>
        <w:t>References</w:t>
      </w:r>
    </w:p>
    <w:p w14:paraId="0B150B8C"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Adamec, L. (2018). Biological flora of Central Europe: Aldrovanda </w:t>
      </w:r>
      <w:proofErr w:type="spellStart"/>
      <w:r>
        <w:rPr>
          <w:rFonts w:ascii="Times New Roman" w:eastAsia="Times New Roman" w:hAnsi="Times New Roman" w:cs="Times New Roman"/>
          <w:sz w:val="24"/>
          <w:szCs w:val="24"/>
        </w:rPr>
        <w:t>vesiculosa</w:t>
      </w:r>
      <w:proofErr w:type="spellEnd"/>
      <w:r>
        <w:rPr>
          <w:rFonts w:ascii="Times New Roman" w:eastAsia="Times New Roman" w:hAnsi="Times New Roman" w:cs="Times New Roman"/>
          <w:sz w:val="24"/>
          <w:szCs w:val="24"/>
        </w:rPr>
        <w:t xml:space="preserve"> L. </w:t>
      </w:r>
      <w:r>
        <w:rPr>
          <w:rFonts w:ascii="Times New Roman" w:eastAsia="Times New Roman" w:hAnsi="Times New Roman" w:cs="Times New Roman"/>
          <w:i/>
          <w:iCs/>
          <w:sz w:val="24"/>
          <w:szCs w:val="24"/>
        </w:rPr>
        <w:t>Perspectives in Plant Ecology, Evolution and Systematics</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35</w:t>
      </w:r>
      <w:r>
        <w:rPr>
          <w:rFonts w:ascii="Times New Roman" w:eastAsia="Times New Roman" w:hAnsi="Times New Roman" w:cs="Times New Roman"/>
          <w:sz w:val="24"/>
          <w:szCs w:val="24"/>
        </w:rPr>
        <w:t>, 8–21.</w:t>
      </w:r>
      <w:hyperlink r:id="rId10">
        <w:r w:rsidR="00245D77">
          <w:rPr>
            <w:rFonts w:ascii="Times New Roman" w:eastAsia="Times New Roman" w:hAnsi="Times New Roman" w:cs="Times New Roman"/>
            <w:sz w:val="24"/>
            <w:szCs w:val="24"/>
          </w:rPr>
          <w:t xml:space="preserve"> </w:t>
        </w:r>
      </w:hyperlink>
      <w:hyperlink r:id="rId11">
        <w:r w:rsidR="00245D77">
          <w:rPr>
            <w:rFonts w:ascii="Times New Roman" w:eastAsia="Times New Roman" w:hAnsi="Times New Roman" w:cs="Times New Roman"/>
            <w:color w:val="1155CC"/>
            <w:sz w:val="24"/>
            <w:szCs w:val="24"/>
            <w:u w:val="single"/>
          </w:rPr>
          <w:t>https://doi.org/10.1016/j.ppees.2018.10.001</w:t>
        </w:r>
      </w:hyperlink>
    </w:p>
    <w:p w14:paraId="4168AE02" w14:textId="77777777" w:rsidR="00245D77" w:rsidRDefault="00000000">
      <w:pPr>
        <w:spacing w:line="480" w:lineRule="auto"/>
        <w:ind w:left="880" w:hanging="440"/>
        <w:rPr>
          <w:rFonts w:ascii="Times New Roman" w:eastAsia="Times New Roman" w:hAnsi="Times New Roman" w:cs="Times New Roman"/>
          <w:sz w:val="30"/>
          <w:szCs w:val="30"/>
        </w:rPr>
      </w:pPr>
      <w:r>
        <w:rPr>
          <w:rFonts w:ascii="Times New Roman" w:eastAsia="Times New Roman" w:hAnsi="Times New Roman" w:cs="Times New Roman"/>
          <w:sz w:val="24"/>
          <w:szCs w:val="24"/>
        </w:rPr>
        <w:t xml:space="preserve">Akaike, H. (1987). Factor analysis and AIC. </w:t>
      </w:r>
      <w:r>
        <w:rPr>
          <w:rFonts w:ascii="Times New Roman" w:eastAsia="Times New Roman" w:hAnsi="Times New Roman" w:cs="Times New Roman"/>
          <w:i/>
          <w:iCs/>
          <w:sz w:val="24"/>
          <w:szCs w:val="24"/>
        </w:rPr>
        <w:t>Psychometrika</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52</w:t>
      </w:r>
      <w:r>
        <w:rPr>
          <w:rFonts w:ascii="Times New Roman" w:eastAsia="Times New Roman" w:hAnsi="Times New Roman" w:cs="Times New Roman"/>
          <w:sz w:val="24"/>
          <w:szCs w:val="24"/>
        </w:rPr>
        <w:t>(3), 317–332.</w:t>
      </w:r>
      <w:hyperlink r:id="rId12">
        <w:r w:rsidR="00245D77">
          <w:rPr>
            <w:rFonts w:ascii="Times New Roman" w:eastAsia="Times New Roman" w:hAnsi="Times New Roman" w:cs="Times New Roman"/>
            <w:sz w:val="24"/>
            <w:szCs w:val="24"/>
          </w:rPr>
          <w:t xml:space="preserve"> </w:t>
        </w:r>
      </w:hyperlink>
      <w:hyperlink r:id="rId13">
        <w:r w:rsidR="00245D77">
          <w:rPr>
            <w:rFonts w:ascii="Times New Roman" w:eastAsia="Times New Roman" w:hAnsi="Times New Roman" w:cs="Times New Roman"/>
            <w:color w:val="1155CC"/>
            <w:sz w:val="24"/>
            <w:szCs w:val="24"/>
            <w:u w:val="single"/>
          </w:rPr>
          <w:t>https://doi.org/10.1007/BF02294359</w:t>
        </w:r>
      </w:hyperlink>
    </w:p>
    <w:p w14:paraId="67E86CBF"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Anderson, D. R., &amp; SpringerLink. (2008). </w:t>
      </w:r>
      <w:r>
        <w:rPr>
          <w:rFonts w:ascii="Times New Roman" w:eastAsia="Times New Roman" w:hAnsi="Times New Roman" w:cs="Times New Roman"/>
          <w:i/>
          <w:iCs/>
          <w:sz w:val="24"/>
          <w:szCs w:val="24"/>
        </w:rPr>
        <w:t>Model based inference in the life sciences a primer on evidence</w:t>
      </w:r>
      <w:r>
        <w:rPr>
          <w:rFonts w:ascii="Times New Roman" w:eastAsia="Times New Roman" w:hAnsi="Times New Roman" w:cs="Times New Roman"/>
          <w:sz w:val="24"/>
          <w:szCs w:val="24"/>
        </w:rPr>
        <w:t>. Springer.</w:t>
      </w:r>
    </w:p>
    <w:p w14:paraId="5AA0DC69"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Bouckaert, R., Vaughan, T. G., Barido-</w:t>
      </w:r>
      <w:proofErr w:type="spellStart"/>
      <w:r>
        <w:rPr>
          <w:rFonts w:ascii="Times New Roman" w:eastAsia="Times New Roman" w:hAnsi="Times New Roman" w:cs="Times New Roman"/>
          <w:sz w:val="24"/>
          <w:szCs w:val="24"/>
        </w:rPr>
        <w:t>Sottani</w:t>
      </w:r>
      <w:proofErr w:type="spellEnd"/>
      <w:r>
        <w:rPr>
          <w:rFonts w:ascii="Times New Roman" w:eastAsia="Times New Roman" w:hAnsi="Times New Roman" w:cs="Times New Roman"/>
          <w:sz w:val="24"/>
          <w:szCs w:val="24"/>
        </w:rPr>
        <w:t xml:space="preserve">, J., Duchêne, S., </w:t>
      </w:r>
      <w:proofErr w:type="spellStart"/>
      <w:r>
        <w:rPr>
          <w:rFonts w:ascii="Times New Roman" w:eastAsia="Times New Roman" w:hAnsi="Times New Roman" w:cs="Times New Roman"/>
          <w:sz w:val="24"/>
          <w:szCs w:val="24"/>
        </w:rPr>
        <w:t>Fourment</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Gavryushkina</w:t>
      </w:r>
      <w:proofErr w:type="spellEnd"/>
      <w:r>
        <w:rPr>
          <w:rFonts w:ascii="Times New Roman" w:eastAsia="Times New Roman" w:hAnsi="Times New Roman" w:cs="Times New Roman"/>
          <w:sz w:val="24"/>
          <w:szCs w:val="24"/>
        </w:rPr>
        <w:t xml:space="preserve">, A., Heled, J., Jones, G., Kühnert, D., Maio, N. D., </w:t>
      </w:r>
      <w:proofErr w:type="spellStart"/>
      <w:r>
        <w:rPr>
          <w:rFonts w:ascii="Times New Roman" w:eastAsia="Times New Roman" w:hAnsi="Times New Roman" w:cs="Times New Roman"/>
          <w:sz w:val="24"/>
          <w:szCs w:val="24"/>
        </w:rPr>
        <w:t>Matschiner</w:t>
      </w:r>
      <w:proofErr w:type="spellEnd"/>
      <w:r>
        <w:rPr>
          <w:rFonts w:ascii="Times New Roman" w:eastAsia="Times New Roman" w:hAnsi="Times New Roman" w:cs="Times New Roman"/>
          <w:sz w:val="24"/>
          <w:szCs w:val="24"/>
        </w:rPr>
        <w:t xml:space="preserve">, M., Mendes, F. K., Müller, N. F., Ogilvie, H. A., Plessis, L. du, </w:t>
      </w:r>
      <w:proofErr w:type="spellStart"/>
      <w:r>
        <w:rPr>
          <w:rFonts w:ascii="Times New Roman" w:eastAsia="Times New Roman" w:hAnsi="Times New Roman" w:cs="Times New Roman"/>
          <w:sz w:val="24"/>
          <w:szCs w:val="24"/>
        </w:rPr>
        <w:t>Popinga</w:t>
      </w:r>
      <w:proofErr w:type="spellEnd"/>
      <w:r>
        <w:rPr>
          <w:rFonts w:ascii="Times New Roman" w:eastAsia="Times New Roman" w:hAnsi="Times New Roman" w:cs="Times New Roman"/>
          <w:sz w:val="24"/>
          <w:szCs w:val="24"/>
        </w:rPr>
        <w:t xml:space="preserve">, A., Rambaut, A., Rasmussen, D., </w:t>
      </w:r>
      <w:proofErr w:type="spellStart"/>
      <w:r>
        <w:rPr>
          <w:rFonts w:ascii="Times New Roman" w:eastAsia="Times New Roman" w:hAnsi="Times New Roman" w:cs="Times New Roman"/>
          <w:sz w:val="24"/>
          <w:szCs w:val="24"/>
        </w:rPr>
        <w:t>Siveroni</w:t>
      </w:r>
      <w:proofErr w:type="spellEnd"/>
      <w:r>
        <w:rPr>
          <w:rFonts w:ascii="Times New Roman" w:eastAsia="Times New Roman" w:hAnsi="Times New Roman" w:cs="Times New Roman"/>
          <w:sz w:val="24"/>
          <w:szCs w:val="24"/>
        </w:rPr>
        <w:t xml:space="preserve">, I., … Drummond, A. J. (2019). BEAST 2.5: An advanced software platform for Bayesian evolutionary analysis. </w:t>
      </w:r>
      <w:r>
        <w:rPr>
          <w:rFonts w:ascii="Times New Roman" w:eastAsia="Times New Roman" w:hAnsi="Times New Roman" w:cs="Times New Roman"/>
          <w:i/>
          <w:iCs/>
          <w:sz w:val="24"/>
          <w:szCs w:val="24"/>
        </w:rPr>
        <w:t>PLOS Computational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15</w:t>
      </w:r>
      <w:r>
        <w:rPr>
          <w:rFonts w:ascii="Times New Roman" w:eastAsia="Times New Roman" w:hAnsi="Times New Roman" w:cs="Times New Roman"/>
          <w:sz w:val="24"/>
          <w:szCs w:val="24"/>
        </w:rPr>
        <w:t>(4), e1006650.</w:t>
      </w:r>
      <w:hyperlink r:id="rId14">
        <w:r w:rsidR="00245D77">
          <w:rPr>
            <w:rFonts w:ascii="Times New Roman" w:eastAsia="Times New Roman" w:hAnsi="Times New Roman" w:cs="Times New Roman"/>
            <w:sz w:val="24"/>
            <w:szCs w:val="24"/>
          </w:rPr>
          <w:t xml:space="preserve"> </w:t>
        </w:r>
      </w:hyperlink>
      <w:hyperlink r:id="rId15">
        <w:r w:rsidR="00245D77">
          <w:rPr>
            <w:rFonts w:ascii="Times New Roman" w:eastAsia="Times New Roman" w:hAnsi="Times New Roman" w:cs="Times New Roman"/>
            <w:color w:val="1155CC"/>
            <w:sz w:val="24"/>
            <w:szCs w:val="24"/>
            <w:u w:val="single"/>
          </w:rPr>
          <w:t>https://doi.org/10.1371/journal.pcbi.1006650</w:t>
        </w:r>
      </w:hyperlink>
    </w:p>
    <w:p w14:paraId="6834A01A" w14:textId="77777777" w:rsidR="00245D77" w:rsidRDefault="00000000">
      <w:pPr>
        <w:spacing w:line="480" w:lineRule="auto"/>
        <w:ind w:left="880" w:hanging="440"/>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Clarke, C.M. 2001. </w:t>
      </w:r>
      <w:hyperlink r:id="rId16">
        <w:r w:rsidR="00245D77">
          <w:rPr>
            <w:rFonts w:ascii="Times New Roman" w:eastAsia="Times New Roman" w:hAnsi="Times New Roman" w:cs="Times New Roman"/>
            <w:i/>
            <w:iCs/>
            <w:sz w:val="24"/>
            <w:szCs w:val="24"/>
          </w:rPr>
          <w:t>Nepenthes of Sumatra and Peninsular Malaysia</w:t>
        </w:r>
      </w:hyperlink>
      <w:r>
        <w:rPr>
          <w:rFonts w:ascii="Times New Roman" w:eastAsia="Times New Roman" w:hAnsi="Times New Roman" w:cs="Times New Roman"/>
          <w:sz w:val="24"/>
          <w:szCs w:val="24"/>
        </w:rPr>
        <w:t>. Natural History Publications (Borneo), Kota Kinabalu.</w:t>
      </w:r>
    </w:p>
    <w:p w14:paraId="45EEFE3B"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Cook, Steve R. (2001). When plants kill, accessed online: October 10, 2001. URL: </w:t>
      </w:r>
      <w:hyperlink r:id="rId17">
        <w:r w:rsidR="00245D77">
          <w:rPr>
            <w:rFonts w:ascii="Times New Roman" w:eastAsia="Times New Roman" w:hAnsi="Times New Roman" w:cs="Times New Roman"/>
            <w:color w:val="1155CC"/>
            <w:sz w:val="24"/>
            <w:szCs w:val="24"/>
            <w:u w:val="single"/>
          </w:rPr>
          <w:t>https://web.archive.org/web/20040207035715/http://www.steve.gb.com/vegetable_empire/murder.html</w:t>
        </w:r>
      </w:hyperlink>
      <w:r>
        <w:rPr>
          <w:rFonts w:ascii="Times New Roman" w:eastAsia="Times New Roman" w:hAnsi="Times New Roman" w:cs="Times New Roman"/>
          <w:sz w:val="24"/>
          <w:szCs w:val="24"/>
        </w:rPr>
        <w:t xml:space="preserve"> </w:t>
      </w:r>
    </w:p>
    <w:p w14:paraId="7C9BEFC7" w14:textId="77777777" w:rsidR="00245D77" w:rsidRDefault="00000000">
      <w:pPr>
        <w:spacing w:line="480" w:lineRule="auto"/>
        <w:ind w:left="880" w:hanging="44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Craw, R. C., Grehan, J. R., &amp; Heads, M. J. (1999). </w:t>
      </w:r>
      <w:r>
        <w:rPr>
          <w:rFonts w:ascii="Times New Roman" w:eastAsia="Times New Roman" w:hAnsi="Times New Roman" w:cs="Times New Roman"/>
          <w:i/>
          <w:iCs/>
          <w:sz w:val="24"/>
          <w:szCs w:val="24"/>
        </w:rPr>
        <w:t>Panbiogeography: Tracking the History of Life</w:t>
      </w:r>
      <w:r>
        <w:rPr>
          <w:rFonts w:ascii="Times New Roman" w:eastAsia="Times New Roman" w:hAnsi="Times New Roman" w:cs="Times New Roman"/>
          <w:sz w:val="24"/>
          <w:szCs w:val="24"/>
        </w:rPr>
        <w:t>. Oxford University Press, Incorporated.</w:t>
      </w:r>
      <w:hyperlink r:id="rId18">
        <w:r w:rsidR="00245D77">
          <w:rPr>
            <w:rFonts w:ascii="Times New Roman" w:eastAsia="Times New Roman" w:hAnsi="Times New Roman" w:cs="Times New Roman"/>
            <w:sz w:val="24"/>
            <w:szCs w:val="24"/>
          </w:rPr>
          <w:t xml:space="preserve"> </w:t>
        </w:r>
      </w:hyperlink>
      <w:hyperlink r:id="rId19">
        <w:r w:rsidR="00245D77">
          <w:rPr>
            <w:rFonts w:ascii="Times New Roman" w:eastAsia="Times New Roman" w:hAnsi="Times New Roman" w:cs="Times New Roman"/>
            <w:color w:val="1155CC"/>
            <w:sz w:val="24"/>
            <w:szCs w:val="24"/>
            <w:u w:val="single"/>
          </w:rPr>
          <w:t>http://ebookcentral.proquest.com/lib/auckland/detail.action?docID=430300</w:t>
        </w:r>
      </w:hyperlink>
    </w:p>
    <w:p w14:paraId="054A970A"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Darwin, C. (1875a). </w:t>
      </w:r>
      <w:r>
        <w:rPr>
          <w:rFonts w:ascii="Times New Roman" w:eastAsia="Times New Roman" w:hAnsi="Times New Roman" w:cs="Times New Roman"/>
          <w:i/>
          <w:iCs/>
          <w:sz w:val="24"/>
          <w:szCs w:val="24"/>
        </w:rPr>
        <w:t>Insectivorous Plants</w:t>
      </w:r>
      <w:r>
        <w:rPr>
          <w:rFonts w:ascii="Times New Roman" w:eastAsia="Times New Roman" w:hAnsi="Times New Roman" w:cs="Times New Roman"/>
          <w:sz w:val="24"/>
          <w:szCs w:val="24"/>
        </w:rPr>
        <w:t>. D. Appleton, New York.</w:t>
      </w:r>
    </w:p>
    <w:p w14:paraId="199103C5"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Darwin, C. (1875b), “Letter no. 10088,” Darwin Correspondence Project. accessed on 6 June 2023. </w:t>
      </w:r>
      <w:hyperlink r:id="rId20">
        <w:r w:rsidR="00245D77">
          <w:rPr>
            <w:rFonts w:ascii="Times New Roman" w:eastAsia="Times New Roman" w:hAnsi="Times New Roman" w:cs="Times New Roman"/>
            <w:color w:val="1155CC"/>
            <w:sz w:val="24"/>
            <w:szCs w:val="24"/>
            <w:u w:val="single"/>
          </w:rPr>
          <w:t>https://www.darwinproject.ac.uk/letter/?docId=letters/DCP-LETT-10088.xml</w:t>
        </w:r>
      </w:hyperlink>
      <w:r>
        <w:rPr>
          <w:rFonts w:ascii="Times New Roman" w:eastAsia="Times New Roman" w:hAnsi="Times New Roman" w:cs="Times New Roman"/>
          <w:sz w:val="24"/>
          <w:szCs w:val="24"/>
        </w:rPr>
        <w:t xml:space="preserve"> </w:t>
      </w:r>
    </w:p>
    <w:p w14:paraId="6B4A6BB0"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Ellison, A. M., Butler, E. D., Hicks, E. J., </w:t>
      </w:r>
      <w:proofErr w:type="spellStart"/>
      <w:r>
        <w:rPr>
          <w:rFonts w:ascii="Times New Roman" w:eastAsia="Times New Roman" w:hAnsi="Times New Roman" w:cs="Times New Roman"/>
          <w:sz w:val="24"/>
          <w:szCs w:val="24"/>
        </w:rPr>
        <w:t>Naczi</w:t>
      </w:r>
      <w:proofErr w:type="spellEnd"/>
      <w:r>
        <w:rPr>
          <w:rFonts w:ascii="Times New Roman" w:eastAsia="Times New Roman" w:hAnsi="Times New Roman" w:cs="Times New Roman"/>
          <w:sz w:val="24"/>
          <w:szCs w:val="24"/>
        </w:rPr>
        <w:t xml:space="preserve">, R. F. C., Calie, P. J., Bell, C. D., &amp; Davis, C. C. (2012). Phylogeny and Biogeography of the Carnivorous Plant Family Sarraceniaceae. </w:t>
      </w:r>
      <w:proofErr w:type="spellStart"/>
      <w:r>
        <w:rPr>
          <w:rFonts w:ascii="Times New Roman" w:eastAsia="Times New Roman" w:hAnsi="Times New Roman" w:cs="Times New Roman"/>
          <w:i/>
          <w:iCs/>
          <w:sz w:val="24"/>
          <w:szCs w:val="24"/>
        </w:rPr>
        <w:t>PLoS</w:t>
      </w:r>
      <w:proofErr w:type="spellEnd"/>
      <w:r>
        <w:rPr>
          <w:rFonts w:ascii="Times New Roman" w:eastAsia="Times New Roman" w:hAnsi="Times New Roman" w:cs="Times New Roman"/>
          <w:i/>
          <w:iCs/>
          <w:sz w:val="24"/>
          <w:szCs w:val="24"/>
        </w:rPr>
        <w:t xml:space="preserve"> ONE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7</w:t>
      </w:r>
      <w:r>
        <w:rPr>
          <w:rFonts w:ascii="Times New Roman" w:eastAsia="Times New Roman" w:hAnsi="Times New Roman" w:cs="Times New Roman"/>
          <w:sz w:val="24"/>
          <w:szCs w:val="24"/>
        </w:rPr>
        <w:t>(6), e39291.</w:t>
      </w:r>
      <w:hyperlink r:id="rId21">
        <w:r w:rsidR="00245D77">
          <w:rPr>
            <w:rFonts w:ascii="Times New Roman" w:eastAsia="Times New Roman" w:hAnsi="Times New Roman" w:cs="Times New Roman"/>
            <w:sz w:val="24"/>
            <w:szCs w:val="24"/>
          </w:rPr>
          <w:t xml:space="preserve"> </w:t>
        </w:r>
      </w:hyperlink>
      <w:hyperlink r:id="rId22">
        <w:r w:rsidR="00245D77">
          <w:rPr>
            <w:rFonts w:ascii="Times New Roman" w:eastAsia="Times New Roman" w:hAnsi="Times New Roman" w:cs="Times New Roman"/>
            <w:color w:val="1155CC"/>
            <w:sz w:val="24"/>
            <w:szCs w:val="24"/>
            <w:u w:val="single"/>
          </w:rPr>
          <w:t>https://doi.org/10.1371/journal.pone.0039291</w:t>
        </w:r>
      </w:hyperlink>
    </w:p>
    <w:p w14:paraId="211237F3"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Ellison, A. M., &amp; Gotelli, N. J. (2001). Evolutionary ecology of carnivorous plants. </w:t>
      </w:r>
      <w:r>
        <w:rPr>
          <w:rFonts w:ascii="Times New Roman" w:eastAsia="Times New Roman" w:hAnsi="Times New Roman" w:cs="Times New Roman"/>
          <w:i/>
          <w:iCs/>
          <w:sz w:val="24"/>
          <w:szCs w:val="24"/>
        </w:rPr>
        <w:t>Trends in Ecology &amp;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16</w:t>
      </w:r>
      <w:r>
        <w:rPr>
          <w:rFonts w:ascii="Times New Roman" w:eastAsia="Times New Roman" w:hAnsi="Times New Roman" w:cs="Times New Roman"/>
          <w:sz w:val="24"/>
          <w:szCs w:val="24"/>
        </w:rPr>
        <w:t>(11), 623–629.</w:t>
      </w:r>
      <w:hyperlink r:id="rId23">
        <w:r w:rsidR="00245D77">
          <w:rPr>
            <w:rFonts w:ascii="Times New Roman" w:eastAsia="Times New Roman" w:hAnsi="Times New Roman" w:cs="Times New Roman"/>
            <w:sz w:val="24"/>
            <w:szCs w:val="24"/>
          </w:rPr>
          <w:t xml:space="preserve"> </w:t>
        </w:r>
      </w:hyperlink>
      <w:hyperlink r:id="rId24">
        <w:r w:rsidR="00245D77">
          <w:rPr>
            <w:rFonts w:ascii="Times New Roman" w:eastAsia="Times New Roman" w:hAnsi="Times New Roman" w:cs="Times New Roman"/>
            <w:color w:val="1155CC"/>
            <w:sz w:val="24"/>
            <w:szCs w:val="24"/>
            <w:u w:val="single"/>
          </w:rPr>
          <w:t>https://doi.org/10.1016/S0169-5347(01)02269-8</w:t>
        </w:r>
      </w:hyperlink>
    </w:p>
    <w:p w14:paraId="52F9263D"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Fleischmann, A. (2012) The new Utricularia species described since Peter Taylor’s monograph. Carnivorous Plant Newsletter 41: 67-76.</w:t>
      </w:r>
    </w:p>
    <w:p w14:paraId="3B3CDE82"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Fleischmann, A., </w:t>
      </w:r>
      <w:proofErr w:type="spellStart"/>
      <w:r>
        <w:rPr>
          <w:rFonts w:ascii="Times New Roman" w:eastAsia="Times New Roman" w:hAnsi="Times New Roman" w:cs="Times New Roman"/>
          <w:sz w:val="24"/>
          <w:szCs w:val="24"/>
        </w:rPr>
        <w:t>Schäferhoff</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Heubl</w:t>
      </w:r>
      <w:proofErr w:type="spellEnd"/>
      <w:r>
        <w:rPr>
          <w:rFonts w:ascii="Times New Roman" w:eastAsia="Times New Roman" w:hAnsi="Times New Roman" w:cs="Times New Roman"/>
          <w:sz w:val="24"/>
          <w:szCs w:val="24"/>
        </w:rPr>
        <w:t xml:space="preserve">, G., </w:t>
      </w:r>
      <w:proofErr w:type="spellStart"/>
      <w:r>
        <w:rPr>
          <w:rFonts w:ascii="Times New Roman" w:eastAsia="Times New Roman" w:hAnsi="Times New Roman" w:cs="Times New Roman"/>
          <w:sz w:val="24"/>
          <w:szCs w:val="24"/>
        </w:rPr>
        <w:t>Rivadavia</w:t>
      </w:r>
      <w:proofErr w:type="spellEnd"/>
      <w:r>
        <w:rPr>
          <w:rFonts w:ascii="Times New Roman" w:eastAsia="Times New Roman" w:hAnsi="Times New Roman" w:cs="Times New Roman"/>
          <w:sz w:val="24"/>
          <w:szCs w:val="24"/>
        </w:rPr>
        <w:t xml:space="preserve">, F., Barthlott, W., &amp; Müller, K. F. (2010). Phylogenetics and character evolution in the carnivorous plant genus </w:t>
      </w:r>
      <w:proofErr w:type="spellStart"/>
      <w:r>
        <w:rPr>
          <w:rFonts w:ascii="Times New Roman" w:eastAsia="Times New Roman" w:hAnsi="Times New Roman" w:cs="Times New Roman"/>
          <w:sz w:val="24"/>
          <w:szCs w:val="24"/>
        </w:rPr>
        <w:t>Genlisea</w:t>
      </w:r>
      <w:proofErr w:type="spellEnd"/>
      <w:r>
        <w:rPr>
          <w:rFonts w:ascii="Times New Roman" w:eastAsia="Times New Roman" w:hAnsi="Times New Roman" w:cs="Times New Roman"/>
          <w:sz w:val="24"/>
          <w:szCs w:val="24"/>
        </w:rPr>
        <w:t xml:space="preserve"> A. St.-Hil.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Molecular Phylogenetics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56</w:t>
      </w:r>
      <w:r>
        <w:rPr>
          <w:rFonts w:ascii="Times New Roman" w:eastAsia="Times New Roman" w:hAnsi="Times New Roman" w:cs="Times New Roman"/>
          <w:sz w:val="24"/>
          <w:szCs w:val="24"/>
        </w:rPr>
        <w:t>(2), 768–783.</w:t>
      </w:r>
      <w:hyperlink r:id="rId25">
        <w:r w:rsidR="00245D77">
          <w:rPr>
            <w:rFonts w:ascii="Times New Roman" w:eastAsia="Times New Roman" w:hAnsi="Times New Roman" w:cs="Times New Roman"/>
            <w:sz w:val="24"/>
            <w:szCs w:val="24"/>
          </w:rPr>
          <w:t xml:space="preserve"> </w:t>
        </w:r>
      </w:hyperlink>
      <w:hyperlink r:id="rId26">
        <w:r w:rsidR="00245D77">
          <w:rPr>
            <w:rFonts w:ascii="Times New Roman" w:eastAsia="Times New Roman" w:hAnsi="Times New Roman" w:cs="Times New Roman"/>
            <w:color w:val="1155CC"/>
            <w:sz w:val="24"/>
            <w:szCs w:val="24"/>
            <w:u w:val="single"/>
          </w:rPr>
          <w:t>https://doi.org/10.1016/j.ympev.2010.03.009</w:t>
        </w:r>
      </w:hyperlink>
    </w:p>
    <w:p w14:paraId="2930EDBB"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Fleischmann, A., </w:t>
      </w:r>
      <w:proofErr w:type="spellStart"/>
      <w:r>
        <w:rPr>
          <w:rFonts w:ascii="Times New Roman" w:eastAsia="Times New Roman" w:hAnsi="Times New Roman" w:cs="Times New Roman"/>
          <w:sz w:val="24"/>
          <w:szCs w:val="24"/>
        </w:rPr>
        <w:t>Schlauer</w:t>
      </w:r>
      <w:proofErr w:type="spellEnd"/>
      <w:r>
        <w:rPr>
          <w:rFonts w:ascii="Times New Roman" w:eastAsia="Times New Roman" w:hAnsi="Times New Roman" w:cs="Times New Roman"/>
          <w:sz w:val="24"/>
          <w:szCs w:val="24"/>
        </w:rPr>
        <w:t xml:space="preserve">, J., Smith, S. A., &amp; </w:t>
      </w:r>
      <w:proofErr w:type="spellStart"/>
      <w:r>
        <w:rPr>
          <w:rFonts w:ascii="Times New Roman" w:eastAsia="Times New Roman" w:hAnsi="Times New Roman" w:cs="Times New Roman"/>
          <w:sz w:val="24"/>
          <w:szCs w:val="24"/>
        </w:rPr>
        <w:t>Givnish</w:t>
      </w:r>
      <w:proofErr w:type="spellEnd"/>
      <w:r>
        <w:rPr>
          <w:rFonts w:ascii="Times New Roman" w:eastAsia="Times New Roman" w:hAnsi="Times New Roman" w:cs="Times New Roman"/>
          <w:sz w:val="24"/>
          <w:szCs w:val="24"/>
        </w:rPr>
        <w:t xml:space="preserve">, T. J. (2018). </w:t>
      </w:r>
      <w:r>
        <w:rPr>
          <w:rFonts w:ascii="Times New Roman" w:eastAsia="Times New Roman" w:hAnsi="Times New Roman" w:cs="Times New Roman"/>
          <w:i/>
          <w:iCs/>
          <w:sz w:val="24"/>
          <w:szCs w:val="24"/>
        </w:rPr>
        <w:t>Evolution of carnivory in angiosperms</w:t>
      </w:r>
      <w:r>
        <w:rPr>
          <w:rFonts w:ascii="Times New Roman" w:eastAsia="Times New Roman" w:hAnsi="Times New Roman" w:cs="Times New Roman"/>
          <w:sz w:val="24"/>
          <w:szCs w:val="24"/>
        </w:rPr>
        <w:t xml:space="preserve"> (Vol. 1). Oxford University Press.</w:t>
      </w:r>
      <w:hyperlink r:id="rId27">
        <w:r w:rsidR="00245D77">
          <w:rPr>
            <w:rFonts w:ascii="Times New Roman" w:eastAsia="Times New Roman" w:hAnsi="Times New Roman" w:cs="Times New Roman"/>
            <w:sz w:val="24"/>
            <w:szCs w:val="24"/>
          </w:rPr>
          <w:t xml:space="preserve"> </w:t>
        </w:r>
      </w:hyperlink>
      <w:hyperlink r:id="rId28">
        <w:r w:rsidR="00245D77">
          <w:rPr>
            <w:rFonts w:ascii="Times New Roman" w:eastAsia="Times New Roman" w:hAnsi="Times New Roman" w:cs="Times New Roman"/>
            <w:color w:val="1155CC"/>
            <w:sz w:val="24"/>
            <w:szCs w:val="24"/>
            <w:u w:val="single"/>
          </w:rPr>
          <w:t>https://doi.org/10.1093/oso/9780198779841.003.0003</w:t>
        </w:r>
      </w:hyperlink>
    </w:p>
    <w:p w14:paraId="551CE3DE"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Forterre</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Skotheim</w:t>
      </w:r>
      <w:proofErr w:type="spellEnd"/>
      <w:r>
        <w:rPr>
          <w:rFonts w:ascii="Times New Roman" w:eastAsia="Times New Roman" w:hAnsi="Times New Roman" w:cs="Times New Roman"/>
          <w:sz w:val="24"/>
          <w:szCs w:val="24"/>
        </w:rPr>
        <w:t xml:space="preserve">, J. M., Dumais, J., &amp; Mahadevan, L. (2005). How the Venus flytrap snaps. </w:t>
      </w:r>
      <w:r>
        <w:rPr>
          <w:rFonts w:ascii="Times New Roman" w:eastAsia="Times New Roman" w:hAnsi="Times New Roman" w:cs="Times New Roman"/>
          <w:i/>
          <w:iCs/>
          <w:sz w:val="24"/>
          <w:szCs w:val="24"/>
        </w:rPr>
        <w:t>Nature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433</w:t>
      </w:r>
      <w:r>
        <w:rPr>
          <w:rFonts w:ascii="Times New Roman" w:eastAsia="Times New Roman" w:hAnsi="Times New Roman" w:cs="Times New Roman"/>
          <w:sz w:val="24"/>
          <w:szCs w:val="24"/>
        </w:rPr>
        <w:t>(7024), 421–425.</w:t>
      </w:r>
      <w:hyperlink r:id="rId29">
        <w:r w:rsidR="00245D77">
          <w:rPr>
            <w:rFonts w:ascii="Times New Roman" w:eastAsia="Times New Roman" w:hAnsi="Times New Roman" w:cs="Times New Roman"/>
            <w:sz w:val="24"/>
            <w:szCs w:val="24"/>
          </w:rPr>
          <w:t xml:space="preserve"> </w:t>
        </w:r>
      </w:hyperlink>
      <w:hyperlink r:id="rId30">
        <w:r w:rsidR="00245D77">
          <w:rPr>
            <w:rFonts w:ascii="Times New Roman" w:eastAsia="Times New Roman" w:hAnsi="Times New Roman" w:cs="Times New Roman"/>
            <w:color w:val="1155CC"/>
            <w:sz w:val="24"/>
            <w:szCs w:val="24"/>
            <w:u w:val="single"/>
          </w:rPr>
          <w:t>https://doi.org/10.1038/nature03185</w:t>
        </w:r>
      </w:hyperlink>
      <w:r>
        <w:rPr>
          <w:rFonts w:ascii="Times New Roman" w:eastAsia="Times New Roman" w:hAnsi="Times New Roman" w:cs="Times New Roman"/>
          <w:sz w:val="24"/>
          <w:szCs w:val="24"/>
        </w:rPr>
        <w:t>.</w:t>
      </w:r>
    </w:p>
    <w:p w14:paraId="505E99AF"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Jin, Y., &amp; Qian, H. (2019). </w:t>
      </w:r>
      <w:proofErr w:type="spellStart"/>
      <w:r>
        <w:rPr>
          <w:rFonts w:ascii="Times New Roman" w:eastAsia="Times New Roman" w:hAnsi="Times New Roman" w:cs="Times New Roman"/>
          <w:sz w:val="24"/>
          <w:szCs w:val="24"/>
        </w:rPr>
        <w:t>V.PhyloMaker</w:t>
      </w:r>
      <w:proofErr w:type="spellEnd"/>
      <w:r>
        <w:rPr>
          <w:rFonts w:ascii="Times New Roman" w:eastAsia="Times New Roman" w:hAnsi="Times New Roman" w:cs="Times New Roman"/>
          <w:sz w:val="24"/>
          <w:szCs w:val="24"/>
        </w:rPr>
        <w:t xml:space="preserve">: An R package that can generate very large phylogenies for vascular plants. </w:t>
      </w:r>
      <w:proofErr w:type="spellStart"/>
      <w:r>
        <w:rPr>
          <w:rFonts w:ascii="Times New Roman" w:eastAsia="Times New Roman" w:hAnsi="Times New Roman" w:cs="Times New Roman"/>
          <w:i/>
          <w:iCs/>
          <w:sz w:val="24"/>
          <w:szCs w:val="24"/>
        </w:rPr>
        <w:t>Ecography</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42</w:t>
      </w:r>
      <w:r>
        <w:rPr>
          <w:rFonts w:ascii="Times New Roman" w:eastAsia="Times New Roman" w:hAnsi="Times New Roman" w:cs="Times New Roman"/>
          <w:sz w:val="24"/>
          <w:szCs w:val="24"/>
        </w:rPr>
        <w:t>(8), 1353–1359.</w:t>
      </w:r>
      <w:hyperlink r:id="rId31">
        <w:r w:rsidR="00245D77">
          <w:rPr>
            <w:rFonts w:ascii="Times New Roman" w:eastAsia="Times New Roman" w:hAnsi="Times New Roman" w:cs="Times New Roman"/>
            <w:sz w:val="24"/>
            <w:szCs w:val="24"/>
          </w:rPr>
          <w:t xml:space="preserve"> </w:t>
        </w:r>
      </w:hyperlink>
      <w:hyperlink r:id="rId32">
        <w:r w:rsidR="00245D77">
          <w:rPr>
            <w:rFonts w:ascii="Times New Roman" w:eastAsia="Times New Roman" w:hAnsi="Times New Roman" w:cs="Times New Roman"/>
            <w:color w:val="1155CC"/>
            <w:sz w:val="24"/>
            <w:szCs w:val="24"/>
            <w:u w:val="single"/>
          </w:rPr>
          <w:t>https://doi.org/10.1111/ecog.04434</w:t>
        </w:r>
      </w:hyperlink>
    </w:p>
    <w:p w14:paraId="583AA6D7"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Jobson, R. W., Baleeiro, P. C., &amp; Reut, M. S. (2017). Molecular phylogeny of subgenus </w:t>
      </w:r>
      <w:proofErr w:type="spellStart"/>
      <w:r>
        <w:rPr>
          <w:rFonts w:ascii="Times New Roman" w:eastAsia="Times New Roman" w:hAnsi="Times New Roman" w:cs="Times New Roman"/>
          <w:sz w:val="24"/>
          <w:szCs w:val="24"/>
        </w:rPr>
        <w:t>Polypompholyx</w:t>
      </w:r>
      <w:proofErr w:type="spellEnd"/>
      <w:r>
        <w:rPr>
          <w:rFonts w:ascii="Times New Roman" w:eastAsia="Times New Roman" w:hAnsi="Times New Roman" w:cs="Times New Roman"/>
          <w:sz w:val="24"/>
          <w:szCs w:val="24"/>
        </w:rPr>
        <w:t xml:space="preserve"> (Utricularia;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based on three plastid markers: Diversification and proposal for a new section. </w:t>
      </w:r>
      <w:r>
        <w:rPr>
          <w:rFonts w:ascii="Times New Roman" w:eastAsia="Times New Roman" w:hAnsi="Times New Roman" w:cs="Times New Roman"/>
          <w:i/>
          <w:iCs/>
          <w:sz w:val="24"/>
          <w:szCs w:val="24"/>
        </w:rPr>
        <w:t>Australian Systematic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30</w:t>
      </w:r>
      <w:r>
        <w:rPr>
          <w:rFonts w:ascii="Times New Roman" w:eastAsia="Times New Roman" w:hAnsi="Times New Roman" w:cs="Times New Roman"/>
          <w:sz w:val="24"/>
          <w:szCs w:val="24"/>
        </w:rPr>
        <w:t>(3), 259–278.</w:t>
      </w:r>
      <w:hyperlink r:id="rId33">
        <w:r w:rsidR="00245D77">
          <w:rPr>
            <w:rFonts w:ascii="Times New Roman" w:eastAsia="Times New Roman" w:hAnsi="Times New Roman" w:cs="Times New Roman"/>
            <w:sz w:val="24"/>
            <w:szCs w:val="24"/>
          </w:rPr>
          <w:t xml:space="preserve"> </w:t>
        </w:r>
      </w:hyperlink>
      <w:hyperlink r:id="rId34">
        <w:r w:rsidR="00245D77">
          <w:rPr>
            <w:rFonts w:ascii="Times New Roman" w:eastAsia="Times New Roman" w:hAnsi="Times New Roman" w:cs="Times New Roman"/>
            <w:color w:val="1155CC"/>
            <w:sz w:val="24"/>
            <w:szCs w:val="24"/>
            <w:u w:val="single"/>
          </w:rPr>
          <w:t>https://doi.org/10.1071/SB17003</w:t>
        </w:r>
      </w:hyperlink>
    </w:p>
    <w:p w14:paraId="5D1F5EE5" w14:textId="77777777" w:rsidR="00245D77" w:rsidRDefault="00000000">
      <w:pPr>
        <w:spacing w:line="48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Juniper, B. E., Robins, R. J. and Joel, D. M., 1989. The Carnivorous Plants. Academic</w:t>
      </w:r>
    </w:p>
    <w:p w14:paraId="17885A66" w14:textId="77777777" w:rsidR="00245D77" w:rsidRDefault="00000000">
      <w:pPr>
        <w:spacing w:line="480" w:lineRule="auto"/>
        <w:ind w:left="85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Press, </w:t>
      </w:r>
      <w:proofErr w:type="gramStart"/>
      <w:r>
        <w:rPr>
          <w:rFonts w:ascii="Times New Roman" w:eastAsia="Times New Roman" w:hAnsi="Times New Roman" w:cs="Times New Roman"/>
          <w:sz w:val="24"/>
          <w:szCs w:val="24"/>
        </w:rPr>
        <w:t>London ;</w:t>
      </w:r>
      <w:proofErr w:type="gramEnd"/>
      <w:r>
        <w:rPr>
          <w:rFonts w:ascii="Times New Roman" w:eastAsia="Times New Roman" w:hAnsi="Times New Roman" w:cs="Times New Roman"/>
          <w:sz w:val="24"/>
          <w:szCs w:val="24"/>
        </w:rPr>
        <w:t xml:space="preserve"> San Diego.</w:t>
      </w:r>
    </w:p>
    <w:p w14:paraId="6500C169"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Lanfear, R., Calcott, B., Kainer, D., Mayer, C., &amp; Stamatakis, A. (2014). Selecting optimal partitioning schemes for phylogenomic datasets. </w:t>
      </w:r>
      <w:r>
        <w:rPr>
          <w:rFonts w:ascii="Times New Roman" w:eastAsia="Times New Roman" w:hAnsi="Times New Roman" w:cs="Times New Roman"/>
          <w:i/>
          <w:iCs/>
          <w:sz w:val="24"/>
          <w:szCs w:val="24"/>
        </w:rPr>
        <w:t>BMC Evolutionary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14</w:t>
      </w:r>
      <w:r>
        <w:rPr>
          <w:rFonts w:ascii="Times New Roman" w:eastAsia="Times New Roman" w:hAnsi="Times New Roman" w:cs="Times New Roman"/>
          <w:sz w:val="24"/>
          <w:szCs w:val="24"/>
        </w:rPr>
        <w:t>, 82.</w:t>
      </w:r>
      <w:hyperlink r:id="rId35">
        <w:r w:rsidR="00245D77">
          <w:rPr>
            <w:rFonts w:ascii="Times New Roman" w:eastAsia="Times New Roman" w:hAnsi="Times New Roman" w:cs="Times New Roman"/>
            <w:sz w:val="24"/>
            <w:szCs w:val="24"/>
          </w:rPr>
          <w:t xml:space="preserve"> </w:t>
        </w:r>
      </w:hyperlink>
      <w:hyperlink r:id="rId36">
        <w:r w:rsidR="00245D77">
          <w:rPr>
            <w:rFonts w:ascii="Times New Roman" w:eastAsia="Times New Roman" w:hAnsi="Times New Roman" w:cs="Times New Roman"/>
            <w:color w:val="1155CC"/>
            <w:sz w:val="24"/>
            <w:szCs w:val="24"/>
            <w:u w:val="single"/>
          </w:rPr>
          <w:t>https://doi.org/10.1186/1471-2148-14-82</w:t>
        </w:r>
      </w:hyperlink>
    </w:p>
    <w:p w14:paraId="6908C87C"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Liu, S., &amp; Smith, S. D. (2021). Phylogeny and biogeography of South American marsh pitcher plant genus </w:t>
      </w:r>
      <w:proofErr w:type="spellStart"/>
      <w:r>
        <w:rPr>
          <w:rFonts w:ascii="Times New Roman" w:eastAsia="Times New Roman" w:hAnsi="Times New Roman" w:cs="Times New Roman"/>
          <w:sz w:val="24"/>
          <w:szCs w:val="24"/>
        </w:rPr>
        <w:t>Heliamphora</w:t>
      </w:r>
      <w:proofErr w:type="spellEnd"/>
      <w:r>
        <w:rPr>
          <w:rFonts w:ascii="Times New Roman" w:eastAsia="Times New Roman" w:hAnsi="Times New Roman" w:cs="Times New Roman"/>
          <w:sz w:val="24"/>
          <w:szCs w:val="24"/>
        </w:rPr>
        <w:t xml:space="preserve"> (Sarraceniaceae) endemic to the Guiana Highlands. </w:t>
      </w:r>
      <w:r>
        <w:rPr>
          <w:rFonts w:ascii="Times New Roman" w:eastAsia="Times New Roman" w:hAnsi="Times New Roman" w:cs="Times New Roman"/>
          <w:i/>
          <w:iCs/>
          <w:sz w:val="24"/>
          <w:szCs w:val="24"/>
        </w:rPr>
        <w:t>Molecular Phylogenetics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154</w:t>
      </w:r>
      <w:r>
        <w:rPr>
          <w:rFonts w:ascii="Times New Roman" w:eastAsia="Times New Roman" w:hAnsi="Times New Roman" w:cs="Times New Roman"/>
          <w:sz w:val="24"/>
          <w:szCs w:val="24"/>
        </w:rPr>
        <w:t>, 106961.</w:t>
      </w:r>
      <w:hyperlink r:id="rId37">
        <w:r w:rsidR="00245D77">
          <w:rPr>
            <w:rFonts w:ascii="Times New Roman" w:eastAsia="Times New Roman" w:hAnsi="Times New Roman" w:cs="Times New Roman"/>
            <w:sz w:val="24"/>
            <w:szCs w:val="24"/>
          </w:rPr>
          <w:t xml:space="preserve"> </w:t>
        </w:r>
      </w:hyperlink>
      <w:hyperlink r:id="rId38">
        <w:r w:rsidR="00245D77">
          <w:rPr>
            <w:rFonts w:ascii="Times New Roman" w:eastAsia="Times New Roman" w:hAnsi="Times New Roman" w:cs="Times New Roman"/>
            <w:color w:val="1155CC"/>
            <w:sz w:val="24"/>
            <w:szCs w:val="24"/>
            <w:u w:val="single"/>
          </w:rPr>
          <w:t>https://doi.org/10.1016/j.ympev.2020.106961</w:t>
        </w:r>
      </w:hyperlink>
    </w:p>
    <w:p w14:paraId="11003A1B"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Lloyd, F. E., &amp; Lloyd, F. E. (1942). </w:t>
      </w:r>
      <w:r>
        <w:rPr>
          <w:rFonts w:ascii="Times New Roman" w:eastAsia="Times New Roman" w:hAnsi="Times New Roman" w:cs="Times New Roman"/>
          <w:i/>
          <w:iCs/>
          <w:sz w:val="24"/>
          <w:szCs w:val="24"/>
        </w:rPr>
        <w:t>The carnivorous plants, by Francis Ernest Lloyd</w:t>
      </w:r>
      <w:r>
        <w:rPr>
          <w:rFonts w:ascii="Times New Roman" w:eastAsia="Times New Roman" w:hAnsi="Times New Roman" w:cs="Times New Roman"/>
          <w:sz w:val="24"/>
          <w:szCs w:val="24"/>
        </w:rPr>
        <w:t xml:space="preserve"> (pp. 1–376). Chronica Botanica Company.</w:t>
      </w:r>
      <w:hyperlink r:id="rId39">
        <w:r w:rsidR="00245D77">
          <w:rPr>
            <w:rFonts w:ascii="Times New Roman" w:eastAsia="Times New Roman" w:hAnsi="Times New Roman" w:cs="Times New Roman"/>
            <w:sz w:val="24"/>
            <w:szCs w:val="24"/>
          </w:rPr>
          <w:t xml:space="preserve"> </w:t>
        </w:r>
      </w:hyperlink>
      <w:hyperlink r:id="rId40">
        <w:r w:rsidR="00245D77">
          <w:rPr>
            <w:rFonts w:ascii="Times New Roman" w:eastAsia="Times New Roman" w:hAnsi="Times New Roman" w:cs="Times New Roman"/>
            <w:color w:val="1155CC"/>
            <w:sz w:val="24"/>
            <w:szCs w:val="24"/>
            <w:u w:val="single"/>
          </w:rPr>
          <w:t>https://doi.org/10.5962/bhl.title.5965</w:t>
        </w:r>
      </w:hyperlink>
    </w:p>
    <w:p w14:paraId="50C1D75A" w14:textId="77777777" w:rsidR="00245D77" w:rsidRDefault="00000000">
      <w:pPr>
        <w:spacing w:line="480" w:lineRule="auto"/>
        <w:ind w:left="880" w:hanging="440"/>
        <w:jc w:val="both"/>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McPherson, S.R. 2009. </w:t>
      </w:r>
      <w:hyperlink r:id="rId41">
        <w:r w:rsidR="00245D77">
          <w:rPr>
            <w:rFonts w:ascii="Times New Roman" w:eastAsia="Times New Roman" w:hAnsi="Times New Roman" w:cs="Times New Roman"/>
            <w:i/>
            <w:iCs/>
            <w:sz w:val="24"/>
            <w:szCs w:val="24"/>
            <w:highlight w:val="white"/>
          </w:rPr>
          <w:t>Pitcher Plants of the Old World</w:t>
        </w:r>
      </w:hyperlink>
      <w:r>
        <w:rPr>
          <w:rFonts w:ascii="Times New Roman" w:eastAsia="Times New Roman" w:hAnsi="Times New Roman" w:cs="Times New Roman"/>
          <w:sz w:val="24"/>
          <w:szCs w:val="24"/>
          <w:highlight w:val="white"/>
        </w:rPr>
        <w:t>. 2 volumes. Redfern Natural History Productions, Poole.</w:t>
      </w:r>
    </w:p>
    <w:p w14:paraId="376F84B8"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Matzke, N. (2005). "Evolution of the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Bladder Trap: A Short Summary." </w:t>
      </w:r>
      <w:r>
        <w:rPr>
          <w:rFonts w:ascii="Times New Roman" w:eastAsia="Times New Roman" w:hAnsi="Times New Roman" w:cs="Times New Roman"/>
          <w:i/>
          <w:iCs/>
          <w:sz w:val="24"/>
          <w:szCs w:val="24"/>
        </w:rPr>
        <w:t>Bay Area Carnivorous Plant Society Newsletter</w:t>
      </w:r>
      <w:r>
        <w:rPr>
          <w:rFonts w:ascii="Times New Roman" w:eastAsia="Times New Roman" w:hAnsi="Times New Roman" w:cs="Times New Roman"/>
          <w:sz w:val="24"/>
          <w:szCs w:val="24"/>
        </w:rPr>
        <w:t xml:space="preserve">, Spring 2005. </w:t>
      </w:r>
      <w:hyperlink r:id="rId42" w:anchor="utrictrap">
        <w:r w:rsidR="00245D77">
          <w:rPr>
            <w:rFonts w:ascii="Times New Roman" w:eastAsia="Times New Roman" w:hAnsi="Times New Roman" w:cs="Times New Roman"/>
            <w:color w:val="1155CC"/>
            <w:sz w:val="24"/>
            <w:szCs w:val="24"/>
            <w:u w:val="single"/>
          </w:rPr>
          <w:t>https://web.archive.org/web/20120711211927/http://www.bacps.org/2005Spring.html#utrictrap</w:t>
        </w:r>
      </w:hyperlink>
      <w:r>
        <w:rPr>
          <w:rFonts w:ascii="Times New Roman" w:eastAsia="Times New Roman" w:hAnsi="Times New Roman" w:cs="Times New Roman"/>
          <w:sz w:val="24"/>
          <w:szCs w:val="24"/>
        </w:rPr>
        <w:t xml:space="preserve"> </w:t>
      </w:r>
    </w:p>
    <w:p w14:paraId="4C434555"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Mithöfer, A. (2022). Carnivorous plants and their biotic interactions. </w:t>
      </w:r>
      <w:r>
        <w:rPr>
          <w:rFonts w:ascii="Times New Roman" w:eastAsia="Times New Roman" w:hAnsi="Times New Roman" w:cs="Times New Roman"/>
          <w:i/>
          <w:iCs/>
          <w:sz w:val="24"/>
          <w:szCs w:val="24"/>
        </w:rPr>
        <w:t>Journal of Plant Interactions</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17</w:t>
      </w:r>
      <w:r>
        <w:rPr>
          <w:rFonts w:ascii="Times New Roman" w:eastAsia="Times New Roman" w:hAnsi="Times New Roman" w:cs="Times New Roman"/>
          <w:sz w:val="24"/>
          <w:szCs w:val="24"/>
        </w:rPr>
        <w:t>(1), 333–343.</w:t>
      </w:r>
      <w:hyperlink r:id="rId43">
        <w:r w:rsidR="00245D77">
          <w:rPr>
            <w:rFonts w:ascii="Times New Roman" w:eastAsia="Times New Roman" w:hAnsi="Times New Roman" w:cs="Times New Roman"/>
            <w:sz w:val="24"/>
            <w:szCs w:val="24"/>
          </w:rPr>
          <w:t xml:space="preserve"> </w:t>
        </w:r>
      </w:hyperlink>
      <w:hyperlink r:id="rId44">
        <w:r w:rsidR="00245D77">
          <w:rPr>
            <w:rFonts w:ascii="Times New Roman" w:eastAsia="Times New Roman" w:hAnsi="Times New Roman" w:cs="Times New Roman"/>
            <w:color w:val="1155CC"/>
            <w:sz w:val="24"/>
            <w:szCs w:val="24"/>
            <w:u w:val="single"/>
          </w:rPr>
          <w:t>https://doi.org/10.1080/17429145.2022.2038710</w:t>
        </w:r>
      </w:hyperlink>
    </w:p>
    <w:p w14:paraId="4BC7BA73"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Murphy, B., Forest, F., Barraclough, T., </w:t>
      </w:r>
      <w:proofErr w:type="spellStart"/>
      <w:r>
        <w:rPr>
          <w:rFonts w:ascii="Times New Roman" w:eastAsia="Times New Roman" w:hAnsi="Times New Roman" w:cs="Times New Roman"/>
          <w:sz w:val="24"/>
          <w:szCs w:val="24"/>
        </w:rPr>
        <w:t>Rosindell</w:t>
      </w:r>
      <w:proofErr w:type="spellEnd"/>
      <w:r>
        <w:rPr>
          <w:rFonts w:ascii="Times New Roman" w:eastAsia="Times New Roman" w:hAnsi="Times New Roman" w:cs="Times New Roman"/>
          <w:sz w:val="24"/>
          <w:szCs w:val="24"/>
        </w:rPr>
        <w:t xml:space="preserve">, J., Bellot, S., Cowan, R., Golos, M., Jebb, M., &amp; Cheek, M. (2020). A phylogenomic analysis of Nepenthes </w:t>
      </w:r>
      <w:r>
        <w:rPr>
          <w:rFonts w:ascii="Times New Roman" w:eastAsia="Times New Roman" w:hAnsi="Times New Roman" w:cs="Times New Roman"/>
          <w:sz w:val="24"/>
          <w:szCs w:val="24"/>
        </w:rPr>
        <w:lastRenderedPageBreak/>
        <w:t xml:space="preserve">(Nepenthaceae). </w:t>
      </w:r>
      <w:r>
        <w:rPr>
          <w:rFonts w:ascii="Times New Roman" w:eastAsia="Times New Roman" w:hAnsi="Times New Roman" w:cs="Times New Roman"/>
          <w:i/>
          <w:iCs/>
          <w:sz w:val="24"/>
          <w:szCs w:val="24"/>
        </w:rPr>
        <w:t>Molecular Phylogenetics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144</w:t>
      </w:r>
      <w:r>
        <w:rPr>
          <w:rFonts w:ascii="Times New Roman" w:eastAsia="Times New Roman" w:hAnsi="Times New Roman" w:cs="Times New Roman"/>
          <w:sz w:val="24"/>
          <w:szCs w:val="24"/>
        </w:rPr>
        <w:t>, 106668.</w:t>
      </w:r>
      <w:hyperlink r:id="rId45">
        <w:r w:rsidR="00245D77">
          <w:rPr>
            <w:rFonts w:ascii="Times New Roman" w:eastAsia="Times New Roman" w:hAnsi="Times New Roman" w:cs="Times New Roman"/>
            <w:sz w:val="24"/>
            <w:szCs w:val="24"/>
          </w:rPr>
          <w:t xml:space="preserve"> </w:t>
        </w:r>
      </w:hyperlink>
      <w:hyperlink r:id="rId46">
        <w:r w:rsidR="00245D77">
          <w:rPr>
            <w:rFonts w:ascii="Times New Roman" w:eastAsia="Times New Roman" w:hAnsi="Times New Roman" w:cs="Times New Roman"/>
            <w:color w:val="1155CC"/>
            <w:sz w:val="24"/>
            <w:szCs w:val="24"/>
            <w:u w:val="single"/>
          </w:rPr>
          <w:t>https://doi.org/10.1016/j.ympev.2019.106668</w:t>
        </w:r>
      </w:hyperlink>
    </w:p>
    <w:p w14:paraId="4848AF2F"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B. J.; Silva, S. R., </w:t>
      </w:r>
      <w:proofErr w:type="spellStart"/>
      <w:r>
        <w:rPr>
          <w:rFonts w:ascii="Times New Roman" w:eastAsia="Times New Roman" w:hAnsi="Times New Roman" w:cs="Times New Roman"/>
          <w:sz w:val="24"/>
          <w:szCs w:val="24"/>
        </w:rPr>
        <w:t>Świątek</w:t>
      </w:r>
      <w:proofErr w:type="spellEnd"/>
      <w:r>
        <w:rPr>
          <w:rFonts w:ascii="Times New Roman" w:eastAsia="Times New Roman" w:hAnsi="Times New Roman" w:cs="Times New Roman"/>
          <w:sz w:val="24"/>
          <w:szCs w:val="24"/>
        </w:rPr>
        <w:t xml:space="preserve">, P., Dixon, K. W., </w:t>
      </w:r>
      <w:proofErr w:type="spellStart"/>
      <w:r>
        <w:rPr>
          <w:rFonts w:ascii="Times New Roman" w:eastAsia="Times New Roman" w:hAnsi="Times New Roman" w:cs="Times New Roman"/>
          <w:sz w:val="24"/>
          <w:szCs w:val="24"/>
        </w:rPr>
        <w:t>Lustofin</w:t>
      </w:r>
      <w:proofErr w:type="spellEnd"/>
      <w:r>
        <w:rPr>
          <w:rFonts w:ascii="Times New Roman" w:eastAsia="Times New Roman" w:hAnsi="Times New Roman" w:cs="Times New Roman"/>
          <w:sz w:val="24"/>
          <w:szCs w:val="24"/>
        </w:rPr>
        <w:t>, K., Seber, G. C., Miranda, V. F. O. (2020). Structural Features of Carnivorous Plant (</w:t>
      </w:r>
      <w:proofErr w:type="spellStart"/>
      <w:r>
        <w:rPr>
          <w:rFonts w:ascii="Times New Roman" w:eastAsia="Times New Roman" w:hAnsi="Times New Roman" w:cs="Times New Roman"/>
          <w:sz w:val="24"/>
          <w:szCs w:val="24"/>
        </w:rPr>
        <w:t>Genlisea</w:t>
      </w:r>
      <w:proofErr w:type="spellEnd"/>
      <w:r>
        <w:rPr>
          <w:rFonts w:ascii="Times New Roman" w:eastAsia="Times New Roman" w:hAnsi="Times New Roman" w:cs="Times New Roman"/>
          <w:sz w:val="24"/>
          <w:szCs w:val="24"/>
        </w:rPr>
        <w:t xml:space="preserve">, Utricularia) Tubers as Abiotic Stress Resistance Organs. </w:t>
      </w:r>
      <w:r>
        <w:rPr>
          <w:rFonts w:ascii="Times New Roman" w:eastAsia="Times New Roman" w:hAnsi="Times New Roman" w:cs="Times New Roman"/>
          <w:i/>
          <w:iCs/>
          <w:sz w:val="24"/>
          <w:szCs w:val="24"/>
        </w:rPr>
        <w:t>International Journal of Molecular 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21</w:t>
      </w:r>
      <w:r>
        <w:rPr>
          <w:rFonts w:ascii="Times New Roman" w:eastAsia="Times New Roman" w:hAnsi="Times New Roman" w:cs="Times New Roman"/>
          <w:sz w:val="24"/>
          <w:szCs w:val="24"/>
        </w:rPr>
        <w:t>(14), 5143.</w:t>
      </w:r>
      <w:hyperlink r:id="rId47">
        <w:r w:rsidR="00245D77">
          <w:rPr>
            <w:rFonts w:ascii="Times New Roman" w:eastAsia="Times New Roman" w:hAnsi="Times New Roman" w:cs="Times New Roman"/>
            <w:sz w:val="24"/>
            <w:szCs w:val="24"/>
          </w:rPr>
          <w:t xml:space="preserve"> </w:t>
        </w:r>
      </w:hyperlink>
      <w:hyperlink r:id="rId48">
        <w:r w:rsidR="00245D77">
          <w:rPr>
            <w:rFonts w:ascii="Times New Roman" w:eastAsia="Times New Roman" w:hAnsi="Times New Roman" w:cs="Times New Roman"/>
            <w:color w:val="1155CC"/>
            <w:sz w:val="24"/>
            <w:szCs w:val="24"/>
            <w:u w:val="single"/>
          </w:rPr>
          <w:t>https://doi.org/10.3390/ijms21145143</w:t>
        </w:r>
      </w:hyperlink>
    </w:p>
    <w:p w14:paraId="27757D03"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Revell, L. J. (2024). </w:t>
      </w:r>
      <w:proofErr w:type="spellStart"/>
      <w:r>
        <w:rPr>
          <w:rFonts w:ascii="Times New Roman" w:eastAsia="Times New Roman" w:hAnsi="Times New Roman" w:cs="Times New Roman"/>
          <w:sz w:val="24"/>
          <w:szCs w:val="24"/>
        </w:rPr>
        <w:t>phytools</w:t>
      </w:r>
      <w:proofErr w:type="spellEnd"/>
      <w:r>
        <w:rPr>
          <w:rFonts w:ascii="Times New Roman" w:eastAsia="Times New Roman" w:hAnsi="Times New Roman" w:cs="Times New Roman"/>
          <w:sz w:val="24"/>
          <w:szCs w:val="24"/>
        </w:rPr>
        <w:t xml:space="preserve"> 2.0: An updated R ecosystem for phylogenetic comparative methods (and other things). </w:t>
      </w:r>
      <w:proofErr w:type="spellStart"/>
      <w:r>
        <w:rPr>
          <w:rFonts w:ascii="Times New Roman" w:eastAsia="Times New Roman" w:hAnsi="Times New Roman" w:cs="Times New Roman"/>
          <w:i/>
          <w:iCs/>
          <w:sz w:val="24"/>
          <w:szCs w:val="24"/>
        </w:rPr>
        <w:t>PeerJ</w:t>
      </w:r>
      <w:proofErr w:type="spellEnd"/>
      <w:r>
        <w:rPr>
          <w:rFonts w:ascii="Times New Roman" w:eastAsia="Times New Roman" w:hAnsi="Times New Roman" w:cs="Times New Roman"/>
          <w:sz w:val="24"/>
          <w:szCs w:val="24"/>
        </w:rPr>
        <w:t>.</w:t>
      </w:r>
      <w:hyperlink r:id="rId49">
        <w:r w:rsidR="00245D77">
          <w:rPr>
            <w:rFonts w:ascii="Times New Roman" w:eastAsia="Times New Roman" w:hAnsi="Times New Roman" w:cs="Times New Roman"/>
            <w:sz w:val="24"/>
            <w:szCs w:val="24"/>
          </w:rPr>
          <w:t xml:space="preserve"> </w:t>
        </w:r>
      </w:hyperlink>
      <w:hyperlink r:id="rId50">
        <w:r w:rsidR="00245D77">
          <w:rPr>
            <w:rFonts w:ascii="Times New Roman" w:eastAsia="Times New Roman" w:hAnsi="Times New Roman" w:cs="Times New Roman"/>
            <w:color w:val="1155CC"/>
            <w:sz w:val="24"/>
            <w:szCs w:val="24"/>
            <w:u w:val="single"/>
          </w:rPr>
          <w:t>https://doi.org/10.7717/peerj.16505</w:t>
        </w:r>
      </w:hyperlink>
    </w:p>
    <w:p w14:paraId="614994E2" w14:textId="77777777" w:rsidR="00245D77"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Roccia, Aymeric &amp; Gluch, Oliver &amp; Lampard, Stan &amp; Robinson, Alastair &amp; Fleischmann, Andreas &amp; McPherson, Stewart &amp; Legendre, Laurent &amp; </w:t>
      </w:r>
      <w:proofErr w:type="spellStart"/>
      <w:r>
        <w:rPr>
          <w:rFonts w:ascii="Times New Roman" w:eastAsia="Times New Roman" w:hAnsi="Times New Roman" w:cs="Times New Roman"/>
          <w:sz w:val="24"/>
          <w:szCs w:val="24"/>
        </w:rPr>
        <w:t>Partrat</w:t>
      </w:r>
      <w:proofErr w:type="spellEnd"/>
      <w:r>
        <w:rPr>
          <w:rFonts w:ascii="Times New Roman" w:eastAsia="Times New Roman" w:hAnsi="Times New Roman" w:cs="Times New Roman"/>
          <w:sz w:val="24"/>
          <w:szCs w:val="24"/>
        </w:rPr>
        <w:t>, Eric &amp; Temple, Paul. (2016). Pinguicula of the Temperate North. Redfern Natural History Productions, Poole.</w:t>
      </w:r>
    </w:p>
    <w:p w14:paraId="5EE1962A"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Sanderson, M. J. (2004). </w:t>
      </w:r>
      <w:r>
        <w:rPr>
          <w:rFonts w:ascii="Times New Roman" w:eastAsia="Times New Roman" w:hAnsi="Times New Roman" w:cs="Times New Roman"/>
          <w:i/>
          <w:iCs/>
          <w:sz w:val="24"/>
          <w:szCs w:val="24"/>
        </w:rPr>
        <w:t>R8s, version 1.70 User’s Manual</w:t>
      </w:r>
      <w:r>
        <w:rPr>
          <w:rFonts w:ascii="Times New Roman" w:eastAsia="Times New Roman" w:hAnsi="Times New Roman" w:cs="Times New Roman"/>
          <w:sz w:val="24"/>
          <w:szCs w:val="24"/>
        </w:rPr>
        <w:t>.</w:t>
      </w:r>
    </w:p>
    <w:p w14:paraId="0F4AB0F6"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Sen, S., Tiwari, N., &amp; Ganesan, R. (2020). </w:t>
      </w:r>
      <w:r>
        <w:rPr>
          <w:rFonts w:ascii="Times New Roman" w:eastAsia="Times New Roman" w:hAnsi="Times New Roman" w:cs="Times New Roman"/>
          <w:i/>
          <w:iCs/>
          <w:sz w:val="24"/>
          <w:szCs w:val="24"/>
        </w:rPr>
        <w:t xml:space="preserve">Eocene origin, Miocene diversification and intercontinental dispersal of the genus </w:t>
      </w:r>
      <w:proofErr w:type="spellStart"/>
      <w:r>
        <w:rPr>
          <w:rFonts w:ascii="Times New Roman" w:eastAsia="Times New Roman" w:hAnsi="Times New Roman" w:cs="Times New Roman"/>
          <w:i/>
          <w:iCs/>
          <w:sz w:val="24"/>
          <w:szCs w:val="24"/>
        </w:rPr>
        <w:t>Drosera</w:t>
      </w:r>
      <w:proofErr w:type="spellEnd"/>
      <w:r>
        <w:rPr>
          <w:rFonts w:ascii="Times New Roman" w:eastAsia="Times New Roman" w:hAnsi="Times New Roman" w:cs="Times New Roman"/>
          <w:i/>
          <w:iCs/>
          <w:sz w:val="24"/>
          <w:szCs w:val="24"/>
        </w:rPr>
        <w:t xml:space="preserve"> (Droseraceae)</w:t>
      </w:r>
      <w:r>
        <w:rPr>
          <w:rFonts w:ascii="Times New Roman" w:eastAsia="Times New Roman" w:hAnsi="Times New Roman" w:cs="Times New Roman"/>
          <w:sz w:val="24"/>
          <w:szCs w:val="24"/>
        </w:rPr>
        <w:t xml:space="preserve"> (p. 2020.08.06.240234). </w:t>
      </w:r>
      <w:proofErr w:type="spellStart"/>
      <w:r>
        <w:rPr>
          <w:rFonts w:ascii="Times New Roman" w:eastAsia="Times New Roman" w:hAnsi="Times New Roman" w:cs="Times New Roman"/>
          <w:sz w:val="24"/>
          <w:szCs w:val="24"/>
        </w:rPr>
        <w:t>bioRxiv</w:t>
      </w:r>
      <w:proofErr w:type="spellEnd"/>
      <w:r>
        <w:rPr>
          <w:rFonts w:ascii="Times New Roman" w:eastAsia="Times New Roman" w:hAnsi="Times New Roman" w:cs="Times New Roman"/>
          <w:sz w:val="24"/>
          <w:szCs w:val="24"/>
        </w:rPr>
        <w:t>.</w:t>
      </w:r>
      <w:hyperlink r:id="rId51">
        <w:r w:rsidR="00245D77">
          <w:rPr>
            <w:rFonts w:ascii="Times New Roman" w:eastAsia="Times New Roman" w:hAnsi="Times New Roman" w:cs="Times New Roman"/>
            <w:sz w:val="24"/>
            <w:szCs w:val="24"/>
          </w:rPr>
          <w:t xml:space="preserve"> </w:t>
        </w:r>
      </w:hyperlink>
      <w:hyperlink r:id="rId52">
        <w:r w:rsidR="00245D77">
          <w:rPr>
            <w:rFonts w:ascii="Times New Roman" w:eastAsia="Times New Roman" w:hAnsi="Times New Roman" w:cs="Times New Roman"/>
            <w:color w:val="1155CC"/>
            <w:sz w:val="24"/>
            <w:szCs w:val="24"/>
            <w:u w:val="single"/>
          </w:rPr>
          <w:t>https://doi.org/10.1101/2020.08.06.240234</w:t>
        </w:r>
      </w:hyperlink>
    </w:p>
    <w:p w14:paraId="3F738FD4"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Shimai, H., Setoguchi, H., Roberts, D. L., &amp; Sun, M. (2021). Biogeographical patterns and speciation of the genus Pinguicula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inferred by phylogenetic analyses. </w:t>
      </w:r>
      <w:r>
        <w:rPr>
          <w:rFonts w:ascii="Times New Roman" w:eastAsia="Times New Roman" w:hAnsi="Times New Roman" w:cs="Times New Roman"/>
          <w:i/>
          <w:iCs/>
          <w:sz w:val="24"/>
          <w:szCs w:val="24"/>
        </w:rPr>
        <w:t>PLOS ONE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16</w:t>
      </w:r>
      <w:r>
        <w:rPr>
          <w:rFonts w:ascii="Times New Roman" w:eastAsia="Times New Roman" w:hAnsi="Times New Roman" w:cs="Times New Roman"/>
          <w:sz w:val="24"/>
          <w:szCs w:val="24"/>
        </w:rPr>
        <w:t>(6), e0252581.</w:t>
      </w:r>
      <w:hyperlink r:id="rId53">
        <w:r w:rsidR="00245D77">
          <w:rPr>
            <w:rFonts w:ascii="Times New Roman" w:eastAsia="Times New Roman" w:hAnsi="Times New Roman" w:cs="Times New Roman"/>
            <w:sz w:val="24"/>
            <w:szCs w:val="24"/>
          </w:rPr>
          <w:t xml:space="preserve"> </w:t>
        </w:r>
      </w:hyperlink>
      <w:hyperlink r:id="rId54">
        <w:r w:rsidR="00245D77">
          <w:rPr>
            <w:rFonts w:ascii="Times New Roman" w:eastAsia="Times New Roman" w:hAnsi="Times New Roman" w:cs="Times New Roman"/>
            <w:color w:val="1155CC"/>
            <w:sz w:val="24"/>
            <w:szCs w:val="24"/>
            <w:u w:val="single"/>
          </w:rPr>
          <w:t>https://doi.org/10.1371/journal.pone.0252581</w:t>
        </w:r>
      </w:hyperlink>
    </w:p>
    <w:p w14:paraId="4F619646" w14:textId="77777777" w:rsidR="00245D77" w:rsidRDefault="00000000">
      <w:pPr>
        <w:spacing w:line="480" w:lineRule="auto"/>
        <w:ind w:left="425"/>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Slack, A. and Gate, J., 1988. Carnivorous plants. MIT Press, Cambridge, Mass.</w:t>
      </w:r>
    </w:p>
    <w:p w14:paraId="6DCEE899" w14:textId="77777777" w:rsidR="00245D77" w:rsidRDefault="00000000">
      <w:pPr>
        <w:spacing w:line="480" w:lineRule="auto"/>
        <w:ind w:left="1600" w:hanging="749"/>
        <w:rPr>
          <w:rFonts w:ascii="Times New Roman" w:eastAsia="Times New Roman" w:hAnsi="Times New Roman" w:cs="Times New Roman"/>
          <w:sz w:val="24"/>
          <w:szCs w:val="24"/>
        </w:rPr>
      </w:pPr>
      <w:r>
        <w:rPr>
          <w:rFonts w:ascii="Times New Roman" w:eastAsia="Times New Roman" w:hAnsi="Times New Roman" w:cs="Times New Roman"/>
          <w:sz w:val="24"/>
          <w:szCs w:val="24"/>
        </w:rPr>
        <w:t>Srivastava, A., Rogers, W. L., Breton, C. M., Cai, L., &amp; Malmberg, R. L. (2011).</w:t>
      </w:r>
    </w:p>
    <w:p w14:paraId="35BE2860" w14:textId="77777777" w:rsidR="00245D77" w:rsidRDefault="00000000">
      <w:pPr>
        <w:spacing w:line="480" w:lineRule="auto"/>
        <w:ind w:left="1600" w:hanging="749"/>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Transcriptome Analysis of Sarracenia, an Insectivorous Plant. </w:t>
      </w:r>
      <w:r>
        <w:rPr>
          <w:rFonts w:ascii="Times New Roman" w:eastAsia="Times New Roman" w:hAnsi="Times New Roman" w:cs="Times New Roman"/>
          <w:i/>
          <w:iCs/>
          <w:sz w:val="24"/>
          <w:szCs w:val="24"/>
        </w:rPr>
        <w:t>DNA Research: An</w:t>
      </w:r>
    </w:p>
    <w:p w14:paraId="5B1FA8D7" w14:textId="77777777" w:rsidR="00245D77" w:rsidRDefault="00000000">
      <w:pPr>
        <w:spacing w:line="480" w:lineRule="auto"/>
        <w:ind w:left="1600" w:hanging="749"/>
        <w:rPr>
          <w:rFonts w:ascii="Times New Roman" w:eastAsia="Times New Roman" w:hAnsi="Times New Roman" w:cs="Times New Roman"/>
          <w:sz w:val="24"/>
          <w:szCs w:val="24"/>
        </w:rPr>
      </w:pPr>
      <w:r>
        <w:rPr>
          <w:rFonts w:ascii="Times New Roman" w:eastAsia="Times New Roman" w:hAnsi="Times New Roman" w:cs="Times New Roman"/>
          <w:i/>
          <w:iCs/>
          <w:sz w:val="24"/>
          <w:szCs w:val="24"/>
        </w:rPr>
        <w:t>International Journal for Rapid Publication of Reports on Genes and Genomes</w:t>
      </w:r>
      <w:r>
        <w:rPr>
          <w:rFonts w:ascii="Times New Roman" w:eastAsia="Times New Roman" w:hAnsi="Times New Roman" w:cs="Times New Roman"/>
          <w:sz w:val="24"/>
          <w:szCs w:val="24"/>
        </w:rPr>
        <w:t>,</w:t>
      </w:r>
    </w:p>
    <w:p w14:paraId="689D2242" w14:textId="77777777" w:rsidR="00245D77" w:rsidRDefault="00000000">
      <w:pPr>
        <w:spacing w:line="480" w:lineRule="auto"/>
        <w:ind w:left="1600" w:hanging="749"/>
        <w:rPr>
          <w:rFonts w:ascii="Times New Roman" w:eastAsia="Times New Roman" w:hAnsi="Times New Roman" w:cs="Times New Roman"/>
          <w:sz w:val="24"/>
          <w:szCs w:val="24"/>
        </w:rPr>
      </w:pPr>
      <w:r>
        <w:rPr>
          <w:rFonts w:ascii="Times New Roman" w:eastAsia="Times New Roman" w:hAnsi="Times New Roman" w:cs="Times New Roman"/>
          <w:i/>
          <w:iCs/>
          <w:sz w:val="24"/>
          <w:szCs w:val="24"/>
        </w:rPr>
        <w:t>18</w:t>
      </w:r>
      <w:r>
        <w:rPr>
          <w:rFonts w:ascii="Times New Roman" w:eastAsia="Times New Roman" w:hAnsi="Times New Roman" w:cs="Times New Roman"/>
          <w:sz w:val="24"/>
          <w:szCs w:val="24"/>
        </w:rPr>
        <w:t>(4), 253–261.</w:t>
      </w:r>
      <w:hyperlink r:id="rId55">
        <w:r w:rsidR="00245D77">
          <w:rPr>
            <w:rFonts w:ascii="Times New Roman" w:eastAsia="Times New Roman" w:hAnsi="Times New Roman" w:cs="Times New Roman"/>
            <w:sz w:val="24"/>
            <w:szCs w:val="24"/>
          </w:rPr>
          <w:t xml:space="preserve"> </w:t>
        </w:r>
      </w:hyperlink>
      <w:hyperlink r:id="rId56">
        <w:r w:rsidR="00245D77">
          <w:rPr>
            <w:rFonts w:ascii="Times New Roman" w:eastAsia="Times New Roman" w:hAnsi="Times New Roman" w:cs="Times New Roman"/>
            <w:color w:val="1155CC"/>
            <w:sz w:val="24"/>
            <w:szCs w:val="24"/>
            <w:u w:val="single"/>
          </w:rPr>
          <w:t>https://doi.org/10.1093/dnares/dsr014</w:t>
        </w:r>
      </w:hyperlink>
    </w:p>
    <w:p w14:paraId="6F383C3A"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Wallace, A. R. (1875), “Letter no. 10085,” Darwin Correspondence Project. accessed on 6 June 2023. </w:t>
      </w:r>
      <w:hyperlink r:id="rId57">
        <w:r w:rsidR="00245D77">
          <w:rPr>
            <w:rFonts w:ascii="Times New Roman" w:eastAsia="Times New Roman" w:hAnsi="Times New Roman" w:cs="Times New Roman"/>
            <w:color w:val="1155CC"/>
            <w:sz w:val="24"/>
            <w:szCs w:val="24"/>
          </w:rPr>
          <w:t>https://www.darwinproject.ac.uk/letter/?docId=letters/DCP-LETT-10085.xml</w:t>
        </w:r>
      </w:hyperlink>
    </w:p>
    <w:p w14:paraId="5B6B7FBE"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Westermeier, A. S., Fleischmann, A., Müller, K., Schäferhoff, B., Rubach, C., Speck, T., &amp; Poppinga, S. (2017). Trap diversity and character evolution in carnivorous bladderworts (Utricularia,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Scientific Reports (Nature Publisher Group)</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7</w:t>
      </w:r>
      <w:r>
        <w:rPr>
          <w:rFonts w:ascii="Times New Roman" w:eastAsia="Times New Roman" w:hAnsi="Times New Roman" w:cs="Times New Roman"/>
          <w:sz w:val="24"/>
          <w:szCs w:val="24"/>
        </w:rPr>
        <w:t>, 1–24.</w:t>
      </w:r>
      <w:hyperlink r:id="rId58">
        <w:r w:rsidR="00245D77">
          <w:rPr>
            <w:rFonts w:ascii="Times New Roman" w:eastAsia="Times New Roman" w:hAnsi="Times New Roman" w:cs="Times New Roman"/>
            <w:sz w:val="24"/>
            <w:szCs w:val="24"/>
          </w:rPr>
          <w:t xml:space="preserve"> </w:t>
        </w:r>
      </w:hyperlink>
      <w:hyperlink r:id="rId59">
        <w:r w:rsidR="00245D77">
          <w:rPr>
            <w:rFonts w:ascii="Times New Roman" w:eastAsia="Times New Roman" w:hAnsi="Times New Roman" w:cs="Times New Roman"/>
            <w:color w:val="1155CC"/>
            <w:sz w:val="24"/>
            <w:szCs w:val="24"/>
            <w:u w:val="single"/>
          </w:rPr>
          <w:t>https://doi.org/10.1038/s41598-017-12324-4</w:t>
        </w:r>
      </w:hyperlink>
    </w:p>
    <w:p w14:paraId="461093D5" w14:textId="77777777" w:rsidR="00245D77" w:rsidRDefault="00245D77">
      <w:pPr>
        <w:ind w:left="880" w:hanging="440"/>
        <w:rPr>
          <w:rFonts w:ascii="Times New Roman" w:eastAsia="Times New Roman" w:hAnsi="Times New Roman" w:cs="Times New Roman"/>
          <w:sz w:val="24"/>
          <w:szCs w:val="24"/>
        </w:rPr>
      </w:pPr>
    </w:p>
    <w:sectPr w:rsidR="00245D7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031EEF97-6943-FB4E-9FAE-50C0D936C4FB}"/>
    <w:embedItalic r:id="rId2" w:fontKey="{4373118C-92EF-7942-8A20-9682B6E7E47C}"/>
  </w:font>
  <w:font w:name="Times New Roman">
    <w:panose1 w:val="02020603050405020304"/>
    <w:charset w:val="00"/>
    <w:family w:val="roman"/>
    <w:pitch w:val="variable"/>
    <w:sig w:usb0="E0002EFF" w:usb1="C000785B" w:usb2="00000009" w:usb3="00000000" w:csb0="000001FF" w:csb1="00000000"/>
    <w:embedRegular r:id="rId3" w:fontKey="{F305054F-5744-2940-A241-3306855D0C5A}"/>
    <w:embedBold r:id="rId4" w:fontKey="{970BCF3C-F6BF-6249-8CE6-C81781F930DF}"/>
    <w:embedItalic r:id="rId5" w:fontKey="{8EF30409-F3A6-1841-B986-FE2BEB4D2B5F}"/>
    <w:embedBoldItalic r:id="rId6" w:fontKey="{FFF20841-11DB-9845-B44B-059C83F53DE3}"/>
  </w:font>
  <w:font w:name="Georgia">
    <w:panose1 w:val="02040502050405020303"/>
    <w:charset w:val="00"/>
    <w:family w:val="roman"/>
    <w:pitch w:val="variable"/>
    <w:sig w:usb0="00000287" w:usb1="00000000" w:usb2="00000000" w:usb3="00000000" w:csb0="0000009F" w:csb1="00000000"/>
    <w:embedRegular r:id="rId7" w:fontKey="{88D312F9-D40D-6B4C-A956-5324E437D35F}"/>
    <w:embedItalic r:id="rId8" w:fontKey="{42D03480-F0F5-4840-93F1-1F530127C70B}"/>
  </w:font>
  <w:font w:name="Verdana">
    <w:panose1 w:val="020B0604030504040204"/>
    <w:charset w:val="00"/>
    <w:family w:val="swiss"/>
    <w:pitch w:val="variable"/>
    <w:sig w:usb0="A10006FF" w:usb1="4000205B" w:usb2="00000010" w:usb3="00000000" w:csb0="0000019F" w:csb1="00000000"/>
    <w:embedRegular r:id="rId9" w:fontKey="{93559FA1-BE5F-B544-A6BA-B010F37A11EE}"/>
  </w:font>
  <w:font w:name="Gungsuh">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embedRegular r:id="rId10" w:fontKey="{33131243-B141-0243-8DED-554D3499ED1D}"/>
  </w:font>
  <w:font w:name="Calibri">
    <w:panose1 w:val="020F0502020204030204"/>
    <w:charset w:val="00"/>
    <w:family w:val="swiss"/>
    <w:pitch w:val="variable"/>
    <w:sig w:usb0="E0002AFF" w:usb1="C000ACFF" w:usb2="00000009" w:usb3="00000000" w:csb0="000001FF" w:csb1="00000000"/>
    <w:embedRegular r:id="rId11" w:fontKey="{DC9964AD-D483-A944-8CD2-D89F3F40C970}"/>
  </w:font>
  <w:font w:name="Cambria">
    <w:panose1 w:val="02040503050406030204"/>
    <w:charset w:val="00"/>
    <w:family w:val="roman"/>
    <w:pitch w:val="variable"/>
    <w:sig w:usb0="E00002FF" w:usb1="400004FF" w:usb2="00000000" w:usb3="00000000" w:csb0="0000019F" w:csb1="00000000"/>
    <w:embedRegular r:id="rId12" w:fontKey="{CFD1B8FF-534B-614B-AB0E-A11932EAA87F}"/>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holas Matzke">
    <w15:presenceInfo w15:providerId="AD" w15:userId="S::nmat471@UoA.auckland.ac.nz::c58d76fd-0cc1-49b7-86fd-beab67d65b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77"/>
    <w:rsid w:val="000C30A8"/>
    <w:rsid w:val="00172298"/>
    <w:rsid w:val="00245D77"/>
    <w:rsid w:val="002B73A1"/>
    <w:rsid w:val="005476B2"/>
    <w:rsid w:val="00736D7B"/>
    <w:rsid w:val="007A3D2C"/>
    <w:rsid w:val="00925091"/>
    <w:rsid w:val="00C7348D"/>
    <w:rsid w:val="00C7649A"/>
    <w:rsid w:val="00E43908"/>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4:docId w14:val="578D83F9"/>
  <w15:docId w15:val="{F2CCBC72-59A8-2A47-89E4-C31F29F47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paragraph" w:styleId="Revision">
    <w:name w:val="Revision"/>
    <w:hidden/>
    <w:uiPriority w:val="99"/>
    <w:semiHidden/>
    <w:rsid w:val="00E43908"/>
    <w:pPr>
      <w:spacing w:line="240" w:lineRule="auto"/>
    </w:pPr>
  </w:style>
  <w:style w:type="paragraph" w:styleId="NormalWeb">
    <w:name w:val="Normal (Web)"/>
    <w:basedOn w:val="Normal"/>
    <w:uiPriority w:val="99"/>
    <w:semiHidden/>
    <w:unhideWhenUsed/>
    <w:rsid w:val="005476B2"/>
    <w:pPr>
      <w:spacing w:before="100" w:beforeAutospacing="1" w:after="100" w:afterAutospacing="1" w:line="240" w:lineRule="auto"/>
    </w:pPr>
    <w:rPr>
      <w:rFonts w:ascii="Times New Roman" w:eastAsia="Times New Roman" w:hAnsi="Times New Roman" w:cs="Times New Roman"/>
      <w:sz w:val="24"/>
      <w:szCs w:val="24"/>
      <w:lang w:val="en-NZ"/>
    </w:rPr>
  </w:style>
  <w:style w:type="character" w:styleId="Emphasis">
    <w:name w:val="Emphasis"/>
    <w:basedOn w:val="DefaultParagraphFont"/>
    <w:uiPriority w:val="20"/>
    <w:qFormat/>
    <w:rsid w:val="005476B2"/>
    <w:rPr>
      <w:i/>
      <w:iCs/>
    </w:rPr>
  </w:style>
  <w:style w:type="character" w:styleId="Hyperlink">
    <w:name w:val="Hyperlink"/>
    <w:basedOn w:val="DefaultParagraphFont"/>
    <w:uiPriority w:val="99"/>
    <w:unhideWhenUsed/>
    <w:rsid w:val="005476B2"/>
    <w:rPr>
      <w:color w:val="0000FF" w:themeColor="hyperlink"/>
      <w:u w:val="single"/>
    </w:rPr>
  </w:style>
  <w:style w:type="character" w:styleId="UnresolvedMention">
    <w:name w:val="Unresolved Mention"/>
    <w:basedOn w:val="DefaultParagraphFont"/>
    <w:uiPriority w:val="99"/>
    <w:semiHidden/>
    <w:unhideWhenUsed/>
    <w:rsid w:val="005476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doi.org/10.1007/BF02294359" TargetMode="External"/><Relationship Id="rId18" Type="http://schemas.openxmlformats.org/officeDocument/2006/relationships/hyperlink" Target="http://ebookcentral.proquest.com/lib/auckland/detail.action?docID=430300" TargetMode="External"/><Relationship Id="rId26" Type="http://schemas.openxmlformats.org/officeDocument/2006/relationships/hyperlink" Target="https://doi.org/10.1016/j.ympev.2010.03.009" TargetMode="External"/><Relationship Id="rId39" Type="http://schemas.openxmlformats.org/officeDocument/2006/relationships/hyperlink" Target="https://doi.org/10.5962/bhl.title.5965" TargetMode="External"/><Relationship Id="rId21" Type="http://schemas.openxmlformats.org/officeDocument/2006/relationships/hyperlink" Target="https://doi.org/10.1371/journal.pone.0039291" TargetMode="External"/><Relationship Id="rId34" Type="http://schemas.openxmlformats.org/officeDocument/2006/relationships/hyperlink" Target="https://doi.org/10.1071/SB17003" TargetMode="External"/><Relationship Id="rId42" Type="http://schemas.openxmlformats.org/officeDocument/2006/relationships/hyperlink" Target="https://web.archive.org/web/20120711211927/http://www.bacps.org/2005Spring.html" TargetMode="External"/><Relationship Id="rId47" Type="http://schemas.openxmlformats.org/officeDocument/2006/relationships/hyperlink" Target="https://doi.org/10.3390/ijms21145143" TargetMode="External"/><Relationship Id="rId50" Type="http://schemas.openxmlformats.org/officeDocument/2006/relationships/hyperlink" Target="https://doi.org/10.7717/peerj.16505" TargetMode="External"/><Relationship Id="rId55" Type="http://schemas.openxmlformats.org/officeDocument/2006/relationships/hyperlink" Target="https://doi.org/10.1093/dnares/dsr014" TargetMode="Externa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hyperlink" Target="https://en.wikipedia.org/wiki/Nepenthes_of_Sumatra_and_Peninsular_Malaysia" TargetMode="External"/><Relationship Id="rId29" Type="http://schemas.openxmlformats.org/officeDocument/2006/relationships/hyperlink" Target="https://doi.org/10.1038/nature03185" TargetMode="External"/><Relationship Id="rId11" Type="http://schemas.openxmlformats.org/officeDocument/2006/relationships/hyperlink" Target="https://doi.org/10.1016/j.ppees.2018.10.001" TargetMode="External"/><Relationship Id="rId24" Type="http://schemas.openxmlformats.org/officeDocument/2006/relationships/hyperlink" Target="https://doi.org/10.1016/S0169-5347(01)02269-8" TargetMode="External"/><Relationship Id="rId32" Type="http://schemas.openxmlformats.org/officeDocument/2006/relationships/hyperlink" Target="https://doi.org/10.1111/ecog.04434" TargetMode="External"/><Relationship Id="rId37" Type="http://schemas.openxmlformats.org/officeDocument/2006/relationships/hyperlink" Target="https://doi.org/10.1016/j.ympev.2020.106961" TargetMode="External"/><Relationship Id="rId40" Type="http://schemas.openxmlformats.org/officeDocument/2006/relationships/hyperlink" Target="https://doi.org/10.5962/bhl.title.5965" TargetMode="External"/><Relationship Id="rId45" Type="http://schemas.openxmlformats.org/officeDocument/2006/relationships/hyperlink" Target="https://doi.org/10.1016/j.ympev.2019.106668" TargetMode="External"/><Relationship Id="rId53" Type="http://schemas.openxmlformats.org/officeDocument/2006/relationships/hyperlink" Target="https://doi.org/10.1371/journal.pone.0252581" TargetMode="External"/><Relationship Id="rId58" Type="http://schemas.openxmlformats.org/officeDocument/2006/relationships/hyperlink" Target="https://doi.org/10.1038/s41598-017-12324-4" TargetMode="External"/><Relationship Id="rId5" Type="http://schemas.openxmlformats.org/officeDocument/2006/relationships/image" Target="media/image2.png"/><Relationship Id="rId61" Type="http://schemas.microsoft.com/office/2011/relationships/people" Target="people.xml"/><Relationship Id="rId19" Type="http://schemas.openxmlformats.org/officeDocument/2006/relationships/hyperlink" Target="http://ebookcentral.proquest.com/lib/auckland/detail.action?docID=430300" TargetMode="External"/><Relationship Id="rId14" Type="http://schemas.openxmlformats.org/officeDocument/2006/relationships/hyperlink" Target="https://doi.org/10.1371/journal.pcbi.1006650" TargetMode="External"/><Relationship Id="rId22" Type="http://schemas.openxmlformats.org/officeDocument/2006/relationships/hyperlink" Target="https://doi.org/10.1371/journal.pone.0039291" TargetMode="External"/><Relationship Id="rId27" Type="http://schemas.openxmlformats.org/officeDocument/2006/relationships/hyperlink" Target="https://doi.org/10.1093/oso/9780198779841.003.0003" TargetMode="External"/><Relationship Id="rId30" Type="http://schemas.openxmlformats.org/officeDocument/2006/relationships/hyperlink" Target="https://doi.org/10.1038/nature03185" TargetMode="External"/><Relationship Id="rId35" Type="http://schemas.openxmlformats.org/officeDocument/2006/relationships/hyperlink" Target="https://doi.org/10.1186/1471-2148-14-82" TargetMode="External"/><Relationship Id="rId43" Type="http://schemas.openxmlformats.org/officeDocument/2006/relationships/hyperlink" Target="https://doi.org/10.1080/17429145.2022.2038710" TargetMode="External"/><Relationship Id="rId48" Type="http://schemas.openxmlformats.org/officeDocument/2006/relationships/hyperlink" Target="https://doi.org/10.3390/ijms21145143" TargetMode="External"/><Relationship Id="rId56" Type="http://schemas.openxmlformats.org/officeDocument/2006/relationships/hyperlink" Target="https://doi.org/10.1093/dnares/dsr014" TargetMode="External"/><Relationship Id="rId8" Type="http://schemas.openxmlformats.org/officeDocument/2006/relationships/image" Target="media/image5.png"/><Relationship Id="rId51" Type="http://schemas.openxmlformats.org/officeDocument/2006/relationships/hyperlink" Target="https://doi.org/10.1101/2020.08.06.240234" TargetMode="External"/><Relationship Id="rId3" Type="http://schemas.openxmlformats.org/officeDocument/2006/relationships/webSettings" Target="webSettings.xml"/><Relationship Id="rId12" Type="http://schemas.openxmlformats.org/officeDocument/2006/relationships/hyperlink" Target="https://doi.org/10.1007/BF02294359" TargetMode="External"/><Relationship Id="rId17" Type="http://schemas.openxmlformats.org/officeDocument/2006/relationships/hyperlink" Target="https://web.archive.org/web/20040207035715/http://www.steve.gb.com/vegetable_empire/murder.html" TargetMode="External"/><Relationship Id="rId25" Type="http://schemas.openxmlformats.org/officeDocument/2006/relationships/hyperlink" Target="https://doi.org/10.1016/j.ympev.2010.03.009" TargetMode="External"/><Relationship Id="rId33" Type="http://schemas.openxmlformats.org/officeDocument/2006/relationships/hyperlink" Target="https://doi.org/10.1071/SB17003" TargetMode="External"/><Relationship Id="rId38" Type="http://schemas.openxmlformats.org/officeDocument/2006/relationships/hyperlink" Target="https://doi.org/10.1016/j.ympev.2020.106961" TargetMode="External"/><Relationship Id="rId46" Type="http://schemas.openxmlformats.org/officeDocument/2006/relationships/hyperlink" Target="https://doi.org/10.1016/j.ympev.2019.106668" TargetMode="External"/><Relationship Id="rId59" Type="http://schemas.openxmlformats.org/officeDocument/2006/relationships/hyperlink" Target="https://doi.org/10.1038/s41598-017-12324-4" TargetMode="External"/><Relationship Id="rId20" Type="http://schemas.openxmlformats.org/officeDocument/2006/relationships/hyperlink" Target="https://www.darwinproject.ac.uk/letter/?docId=letters/DCP-LETT-10088.xml" TargetMode="External"/><Relationship Id="rId41" Type="http://schemas.openxmlformats.org/officeDocument/2006/relationships/hyperlink" Target="https://en.wikipedia.org/wiki/Pitcher_Plants_of_the_Old_World" TargetMode="External"/><Relationship Id="rId54" Type="http://schemas.openxmlformats.org/officeDocument/2006/relationships/hyperlink" Target="https://doi.org/10.1371/journal.pone.0252581" TargetMode="External"/><Relationship Id="rId62"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hyperlink" Target="https://doi.org/10.1371/journal.pcbi.1006650" TargetMode="External"/><Relationship Id="rId23" Type="http://schemas.openxmlformats.org/officeDocument/2006/relationships/hyperlink" Target="https://doi.org/10.1016/S0169-5347(01)02269-8" TargetMode="External"/><Relationship Id="rId28" Type="http://schemas.openxmlformats.org/officeDocument/2006/relationships/hyperlink" Target="https://doi.org/10.1093/oso/9780198779841.003.0003" TargetMode="External"/><Relationship Id="rId36" Type="http://schemas.openxmlformats.org/officeDocument/2006/relationships/hyperlink" Target="https://doi.org/10.1186/1471-2148-14-82" TargetMode="External"/><Relationship Id="rId49" Type="http://schemas.openxmlformats.org/officeDocument/2006/relationships/hyperlink" Target="https://doi.org/10.7717/peerj.16505" TargetMode="External"/><Relationship Id="rId57" Type="http://schemas.openxmlformats.org/officeDocument/2006/relationships/hyperlink" Target="https://www.darwinproject.ac.uk/letter/?docId=letters/DCP-LETT-10085.xml" TargetMode="External"/><Relationship Id="rId10" Type="http://schemas.openxmlformats.org/officeDocument/2006/relationships/hyperlink" Target="https://doi.org/10.1016/j.ppees.2018.10.001" TargetMode="External"/><Relationship Id="rId31" Type="http://schemas.openxmlformats.org/officeDocument/2006/relationships/hyperlink" Target="https://doi.org/10.1111/ecog.04434" TargetMode="External"/><Relationship Id="rId44" Type="http://schemas.openxmlformats.org/officeDocument/2006/relationships/hyperlink" Target="https://doi.org/10.1080/17429145.2022.2038710" TargetMode="External"/><Relationship Id="rId52" Type="http://schemas.openxmlformats.org/officeDocument/2006/relationships/hyperlink" Target="https://doi.org/10.1101/2020.08.06.240234" TargetMode="External"/><Relationship Id="rId6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20</Pages>
  <Words>5468</Words>
  <Characters>31170</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Matzke</cp:lastModifiedBy>
  <cp:revision>10</cp:revision>
  <dcterms:created xsi:type="dcterms:W3CDTF">2025-11-24T22:33:00Z</dcterms:created>
  <dcterms:modified xsi:type="dcterms:W3CDTF">2025-12-03T00:26:00Z</dcterms:modified>
</cp:coreProperties>
</file>