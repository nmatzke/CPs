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D5D45" w14:textId="77777777" w:rsidR="00E047B9" w:rsidRDefault="00000000">
      <w:pPr>
        <w:pStyle w:val="Title"/>
        <w:spacing w:line="360" w:lineRule="auto"/>
        <w:jc w:val="center"/>
      </w:pPr>
      <w:bookmarkStart w:id="0" w:name="_qxki1698sino" w:colFirst="0" w:colLast="0"/>
      <w:bookmarkEnd w:id="0"/>
      <w:r>
        <w:rPr>
          <w:rFonts w:ascii="Times New Roman" w:eastAsia="Times New Roman" w:hAnsi="Times New Roman" w:cs="Times New Roman"/>
        </w:rPr>
        <w:t xml:space="preserve">Phylogenetic Model for the Evolution of Carnivorous Plant Traps: Investigating the Origin of </w:t>
      </w:r>
      <w:r>
        <w:rPr>
          <w:rFonts w:ascii="Times New Roman" w:eastAsia="Times New Roman" w:hAnsi="Times New Roman" w:cs="Times New Roman"/>
          <w:i/>
        </w:rPr>
        <w:t>Utricularia</w:t>
      </w:r>
      <w:r>
        <w:rPr>
          <w:rFonts w:ascii="Times New Roman" w:eastAsia="Times New Roman" w:hAnsi="Times New Roman" w:cs="Times New Roman"/>
        </w:rPr>
        <w:t xml:space="preserve"> Trap</w:t>
      </w:r>
    </w:p>
    <w:p w14:paraId="70C007FD" w14:textId="77777777" w:rsidR="00E047B9" w:rsidRDefault="00E047B9">
      <w:pPr>
        <w:spacing w:line="360" w:lineRule="auto"/>
        <w:jc w:val="center"/>
      </w:pPr>
    </w:p>
    <w:p w14:paraId="11FF72A5" w14:textId="77777777" w:rsidR="00E047B9" w:rsidRDefault="00E047B9">
      <w:pPr>
        <w:spacing w:line="360" w:lineRule="auto"/>
        <w:rPr>
          <w:rFonts w:ascii="Times New Roman" w:eastAsia="Times New Roman" w:hAnsi="Times New Roman" w:cs="Times New Roman"/>
          <w:sz w:val="40"/>
          <w:szCs w:val="40"/>
        </w:rPr>
      </w:pPr>
    </w:p>
    <w:p w14:paraId="0FDDCF7A" w14:textId="77777777" w:rsidR="00E047B9" w:rsidRDefault="00E047B9">
      <w:pPr>
        <w:spacing w:line="360" w:lineRule="auto"/>
        <w:jc w:val="center"/>
        <w:rPr>
          <w:rFonts w:ascii="Times New Roman" w:eastAsia="Times New Roman" w:hAnsi="Times New Roman" w:cs="Times New Roman"/>
          <w:sz w:val="40"/>
          <w:szCs w:val="40"/>
        </w:rPr>
      </w:pPr>
    </w:p>
    <w:p w14:paraId="4B6D4340" w14:textId="77777777" w:rsidR="00E047B9" w:rsidRDefault="00E047B9">
      <w:pPr>
        <w:spacing w:line="360" w:lineRule="auto"/>
        <w:jc w:val="center"/>
        <w:rPr>
          <w:rFonts w:ascii="Times New Roman" w:eastAsia="Times New Roman" w:hAnsi="Times New Roman" w:cs="Times New Roman"/>
          <w:sz w:val="40"/>
          <w:szCs w:val="40"/>
        </w:rPr>
      </w:pPr>
    </w:p>
    <w:p w14:paraId="39B9D67A" w14:textId="77777777" w:rsidR="00E047B9" w:rsidRDefault="00000000">
      <w:pPr>
        <w:spacing w:line="360" w:lineRule="auto"/>
        <w:jc w:val="center"/>
        <w:rPr>
          <w:rFonts w:ascii="Times New Roman" w:eastAsia="Times New Roman" w:hAnsi="Times New Roman" w:cs="Times New Roman"/>
          <w:sz w:val="40"/>
          <w:szCs w:val="40"/>
        </w:rPr>
      </w:pPr>
      <w:proofErr w:type="spellStart"/>
      <w:r>
        <w:rPr>
          <w:rFonts w:ascii="Times New Roman" w:eastAsia="Times New Roman" w:hAnsi="Times New Roman" w:cs="Times New Roman"/>
          <w:sz w:val="40"/>
          <w:szCs w:val="40"/>
        </w:rPr>
        <w:t>Masafumi</w:t>
      </w:r>
      <w:proofErr w:type="spellEnd"/>
      <w:r>
        <w:rPr>
          <w:rFonts w:ascii="Times New Roman" w:eastAsia="Times New Roman" w:hAnsi="Times New Roman" w:cs="Times New Roman"/>
          <w:sz w:val="40"/>
          <w:szCs w:val="40"/>
        </w:rPr>
        <w:t xml:space="preserve"> </w:t>
      </w:r>
      <w:proofErr w:type="spellStart"/>
      <w:r>
        <w:rPr>
          <w:rFonts w:ascii="Times New Roman" w:eastAsia="Times New Roman" w:hAnsi="Times New Roman" w:cs="Times New Roman"/>
          <w:sz w:val="40"/>
          <w:szCs w:val="40"/>
        </w:rPr>
        <w:t>Obara</w:t>
      </w:r>
      <w:proofErr w:type="spellEnd"/>
    </w:p>
    <w:p w14:paraId="2965D333" w14:textId="77777777" w:rsidR="00E047B9" w:rsidRDefault="00E047B9">
      <w:pPr>
        <w:spacing w:line="360" w:lineRule="auto"/>
        <w:jc w:val="center"/>
        <w:rPr>
          <w:rFonts w:ascii="Times New Roman" w:eastAsia="Times New Roman" w:hAnsi="Times New Roman" w:cs="Times New Roman"/>
          <w:sz w:val="40"/>
          <w:szCs w:val="40"/>
        </w:rPr>
      </w:pPr>
    </w:p>
    <w:p w14:paraId="42640CF1" w14:textId="77777777" w:rsidR="00E047B9" w:rsidRDefault="00E047B9">
      <w:pPr>
        <w:spacing w:line="360" w:lineRule="auto"/>
        <w:jc w:val="center"/>
        <w:rPr>
          <w:rFonts w:ascii="Times New Roman" w:eastAsia="Times New Roman" w:hAnsi="Times New Roman" w:cs="Times New Roman"/>
          <w:sz w:val="36"/>
          <w:szCs w:val="36"/>
        </w:rPr>
      </w:pPr>
    </w:p>
    <w:p w14:paraId="135142FC" w14:textId="77777777" w:rsidR="00E047B9" w:rsidRDefault="00E047B9">
      <w:pPr>
        <w:spacing w:line="360" w:lineRule="auto"/>
        <w:jc w:val="center"/>
        <w:rPr>
          <w:rFonts w:ascii="Times New Roman" w:eastAsia="Times New Roman" w:hAnsi="Times New Roman" w:cs="Times New Roman"/>
          <w:sz w:val="36"/>
          <w:szCs w:val="36"/>
        </w:rPr>
      </w:pPr>
    </w:p>
    <w:p w14:paraId="2F837153" w14:textId="77777777" w:rsidR="00E047B9" w:rsidRDefault="00000000">
      <w:pPr>
        <w:spacing w:line="36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Te Kura Mātauranga </w:t>
      </w:r>
      <w:proofErr w:type="spellStart"/>
      <w:r>
        <w:rPr>
          <w:rFonts w:ascii="Times New Roman" w:eastAsia="Times New Roman" w:hAnsi="Times New Roman" w:cs="Times New Roman"/>
          <w:sz w:val="36"/>
          <w:szCs w:val="36"/>
        </w:rPr>
        <w:t>Koiora</w:t>
      </w:r>
      <w:proofErr w:type="spellEnd"/>
      <w:r>
        <w:rPr>
          <w:rFonts w:ascii="Times New Roman" w:eastAsia="Times New Roman" w:hAnsi="Times New Roman" w:cs="Times New Roman"/>
          <w:sz w:val="36"/>
          <w:szCs w:val="36"/>
        </w:rPr>
        <w:t xml:space="preserve"> | School of Biological Sciences</w:t>
      </w:r>
    </w:p>
    <w:p w14:paraId="609F4455" w14:textId="77777777" w:rsidR="00E047B9" w:rsidRDefault="00000000">
      <w:pPr>
        <w:spacing w:line="36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Waipapa</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Taumata</w:t>
      </w:r>
      <w:proofErr w:type="spellEnd"/>
      <w:r>
        <w:rPr>
          <w:rFonts w:ascii="Times New Roman" w:eastAsia="Times New Roman" w:hAnsi="Times New Roman" w:cs="Times New Roman"/>
          <w:sz w:val="36"/>
          <w:szCs w:val="36"/>
        </w:rPr>
        <w:t xml:space="preserve"> Rau | The University of Auckland</w:t>
      </w:r>
    </w:p>
    <w:p w14:paraId="590D6025" w14:textId="77777777" w:rsidR="00E047B9" w:rsidRDefault="00E047B9">
      <w:pPr>
        <w:jc w:val="center"/>
        <w:rPr>
          <w:rFonts w:ascii="Times New Roman" w:eastAsia="Times New Roman" w:hAnsi="Times New Roman" w:cs="Times New Roman"/>
          <w:sz w:val="40"/>
          <w:szCs w:val="40"/>
        </w:rPr>
      </w:pPr>
    </w:p>
    <w:p w14:paraId="712E6187" w14:textId="77777777" w:rsidR="00E047B9" w:rsidRDefault="00E047B9">
      <w:pPr>
        <w:jc w:val="center"/>
        <w:rPr>
          <w:rFonts w:ascii="Times New Roman" w:eastAsia="Times New Roman" w:hAnsi="Times New Roman" w:cs="Times New Roman"/>
          <w:sz w:val="40"/>
          <w:szCs w:val="40"/>
        </w:rPr>
      </w:pPr>
    </w:p>
    <w:p w14:paraId="1B605C13" w14:textId="77777777" w:rsidR="00E047B9" w:rsidRDefault="00E047B9">
      <w:pPr>
        <w:jc w:val="center"/>
        <w:rPr>
          <w:rFonts w:ascii="Times New Roman" w:eastAsia="Times New Roman" w:hAnsi="Times New Roman" w:cs="Times New Roman"/>
          <w:i/>
          <w:sz w:val="32"/>
          <w:szCs w:val="32"/>
        </w:rPr>
      </w:pPr>
    </w:p>
    <w:p w14:paraId="5AB90B42" w14:textId="77777777" w:rsidR="00E047B9" w:rsidRDefault="00E047B9">
      <w:pPr>
        <w:jc w:val="center"/>
        <w:rPr>
          <w:rFonts w:ascii="Times New Roman" w:eastAsia="Times New Roman" w:hAnsi="Times New Roman" w:cs="Times New Roman"/>
          <w:i/>
          <w:sz w:val="32"/>
          <w:szCs w:val="32"/>
        </w:rPr>
      </w:pPr>
    </w:p>
    <w:p w14:paraId="07F1D253" w14:textId="77777777" w:rsidR="00E047B9" w:rsidRDefault="00E047B9">
      <w:pPr>
        <w:jc w:val="center"/>
        <w:rPr>
          <w:rFonts w:ascii="Times New Roman" w:eastAsia="Times New Roman" w:hAnsi="Times New Roman" w:cs="Times New Roman"/>
          <w:i/>
          <w:sz w:val="32"/>
          <w:szCs w:val="32"/>
        </w:rPr>
      </w:pPr>
    </w:p>
    <w:p w14:paraId="631E6A7B" w14:textId="77777777" w:rsidR="00E047B9" w:rsidRDefault="00E047B9">
      <w:pPr>
        <w:jc w:val="center"/>
        <w:rPr>
          <w:rFonts w:ascii="Times New Roman" w:eastAsia="Times New Roman" w:hAnsi="Times New Roman" w:cs="Times New Roman"/>
          <w:i/>
          <w:sz w:val="32"/>
          <w:szCs w:val="32"/>
        </w:rPr>
      </w:pPr>
    </w:p>
    <w:p w14:paraId="20E7D098" w14:textId="77777777" w:rsidR="00E047B9" w:rsidRDefault="00E047B9">
      <w:pPr>
        <w:jc w:val="center"/>
        <w:rPr>
          <w:rFonts w:ascii="Times New Roman" w:eastAsia="Times New Roman" w:hAnsi="Times New Roman" w:cs="Times New Roman"/>
          <w:i/>
          <w:sz w:val="32"/>
          <w:szCs w:val="32"/>
        </w:rPr>
      </w:pPr>
    </w:p>
    <w:p w14:paraId="783A1DDF" w14:textId="77777777" w:rsidR="00E047B9" w:rsidRDefault="00000000">
      <w:pPr>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A thesis submitted in partial fulfilment of the requirements for the degree of Bachelor of Science Honours in Biological Sciences,</w:t>
      </w:r>
    </w:p>
    <w:p w14:paraId="6898FF3A" w14:textId="77777777" w:rsidR="00E047B9" w:rsidRDefault="00000000">
      <w:pPr>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The University of Auckland, 2023</w:t>
      </w:r>
      <w:r>
        <w:br w:type="page"/>
      </w:r>
    </w:p>
    <w:p w14:paraId="508440A4" w14:textId="77777777" w:rsidR="00E047B9" w:rsidRDefault="00000000">
      <w:pPr>
        <w:pStyle w:val="Heading1"/>
        <w:rPr>
          <w:rFonts w:ascii="Times New Roman" w:eastAsia="Times New Roman" w:hAnsi="Times New Roman" w:cs="Times New Roman"/>
          <w:b/>
        </w:rPr>
      </w:pPr>
      <w:bookmarkStart w:id="1" w:name="_Toc150735201"/>
      <w:r>
        <w:rPr>
          <w:rFonts w:ascii="Times New Roman" w:eastAsia="Times New Roman" w:hAnsi="Times New Roman" w:cs="Times New Roman"/>
          <w:b/>
        </w:rPr>
        <w:lastRenderedPageBreak/>
        <w:t>Abstract</w:t>
      </w:r>
      <w:bookmarkEnd w:id="1"/>
    </w:p>
    <w:p w14:paraId="7CB0B4FB" w14:textId="77777777" w:rsidR="00E047B9" w:rsidRDefault="00E047B9"/>
    <w:p w14:paraId="3426D341" w14:textId="2DFE2140" w:rsidR="00AD7A7A" w:rsidRPr="002E01C7" w:rsidRDefault="00AD7A7A" w:rsidP="002E01C7">
      <w:pPr>
        <w:spacing w:line="360" w:lineRule="auto"/>
        <w:jc w:val="both"/>
        <w:rPr>
          <w:rFonts w:ascii="Times New Roman" w:eastAsia="Times New Roman" w:hAnsi="Times New Roman" w:cs="Times New Roman"/>
          <w:color w:val="000000" w:themeColor="text1"/>
          <w:sz w:val="24"/>
          <w:szCs w:val="24"/>
        </w:rPr>
      </w:pPr>
      <w:r>
        <w:tab/>
      </w:r>
      <w:r w:rsidRPr="002E01C7">
        <w:rPr>
          <w:rFonts w:ascii="Times New Roman" w:eastAsia="Times New Roman" w:hAnsi="Times New Roman" w:cs="Times New Roman"/>
          <w:color w:val="000000" w:themeColor="text1"/>
          <w:sz w:val="24"/>
          <w:szCs w:val="24"/>
        </w:rPr>
        <w:t xml:space="preserve">Carnivorous plants are a unique group of plants that have evolved to capture and digest prey to supplement their nutrient intake. Although they have been the subject of fascination and study for almost 140 years after Darwin’s book </w:t>
      </w:r>
      <w:r w:rsidRPr="002E01C7">
        <w:rPr>
          <w:rFonts w:ascii="Times New Roman" w:eastAsia="Times New Roman" w:hAnsi="Times New Roman" w:cs="Times New Roman"/>
          <w:i/>
          <w:color w:val="000000" w:themeColor="text1"/>
          <w:sz w:val="24"/>
          <w:szCs w:val="24"/>
        </w:rPr>
        <w:t>Insectivorous Plants</w:t>
      </w:r>
      <w:r w:rsidRPr="002E01C7">
        <w:rPr>
          <w:rFonts w:ascii="Times New Roman" w:eastAsia="Times New Roman" w:hAnsi="Times New Roman" w:cs="Times New Roman"/>
          <w:color w:val="000000" w:themeColor="text1"/>
          <w:sz w:val="24"/>
          <w:szCs w:val="24"/>
        </w:rPr>
        <w:t xml:space="preserve">, the origin of carnivorous </w:t>
      </w:r>
      <w:r w:rsidRPr="002E01C7">
        <w:rPr>
          <w:rFonts w:ascii="Times New Roman" w:eastAsia="Times New Roman" w:hAnsi="Times New Roman" w:cs="Times New Roman"/>
          <w:i/>
          <w:color w:val="000000" w:themeColor="text1"/>
          <w:sz w:val="24"/>
          <w:szCs w:val="24"/>
        </w:rPr>
        <w:t xml:space="preserve">Utricularia </w:t>
      </w:r>
      <w:r w:rsidRPr="002E01C7">
        <w:rPr>
          <w:rFonts w:ascii="Times New Roman" w:eastAsia="Times New Roman" w:hAnsi="Times New Roman" w:cs="Times New Roman"/>
          <w:color w:val="000000" w:themeColor="text1"/>
          <w:sz w:val="24"/>
          <w:szCs w:val="24"/>
        </w:rPr>
        <w:t xml:space="preserve">plant traps has not been discussed in detail. The genus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or bladderworts, is the most diverse genus of carnivorous plants and draws attention because of the very complex mechanism and tiny size of the bladder-like traps. The traps suck in prey in less than a millisecond, making this one of the fastest movements in the plant kingdom. In this research, we build a phylogenetic model for the evolution of carnivorous plant traps to test the “pitcher hypothesis” for the origin of the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trap. We assemble phylogenetic trees for carnivorous plant species to test our hypothesis with statistical model comparison: the fit of a model where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bladder traps are essentially miniaturised pitcher traps is compared to a null model where any trap type can evolve into any other.</w:t>
      </w:r>
    </w:p>
    <w:p w14:paraId="48EE4533" w14:textId="17AFEF90" w:rsidR="00AD7A7A" w:rsidRPr="002E01C7" w:rsidRDefault="00AD7A7A" w:rsidP="002E01C7">
      <w:pPr>
        <w:spacing w:line="360" w:lineRule="auto"/>
        <w:ind w:firstLine="720"/>
        <w:jc w:val="both"/>
        <w:rPr>
          <w:rFonts w:ascii="Times New Roman" w:eastAsia="Times New Roman" w:hAnsi="Times New Roman" w:cs="Times New Roman"/>
          <w:color w:val="000000" w:themeColor="text1"/>
          <w:sz w:val="24"/>
          <w:szCs w:val="24"/>
        </w:rPr>
      </w:pPr>
      <w:r w:rsidRPr="002E01C7">
        <w:rPr>
          <w:rFonts w:ascii="Times New Roman" w:hAnsi="Times New Roman" w:cs="Times New Roman"/>
          <w:color w:val="000000" w:themeColor="text1"/>
          <w:sz w:val="24"/>
          <w:szCs w:val="24"/>
        </w:rPr>
        <w:t>The results suggested that among the ten phylogenetic models evaluated, the resM05 model, aligning with the pitcher hypothesis, emerged as the best-fitting model, as evidenced by its lowest AIC value and the highest AIC weight. Phylogenetic stochastic mapping under the resM05 model revealed a maximum transition rate from aerial to ground pitcher traps. This highlighted the central tendency of the estimated transition rates, emphasizing the evolutionary significance of the shift from aerial to ground pitcher traps in carnivorous plant evolution. Additionally, the equal-rates null model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showed a maximum transition rate from ground to amphibious pitcher traps. The ancestral states inferred from the phylogenetic stochastic mapping further supported the resM05 model, indicating a common ancestor for </w:t>
      </w:r>
      <w:commentRangeStart w:id="2"/>
      <w:commentRangeStart w:id="3"/>
      <w:r w:rsidRPr="002E01C7">
        <w:rPr>
          <w:rFonts w:ascii="Times New Roman" w:hAnsi="Times New Roman" w:cs="Times New Roman"/>
          <w:color w:val="000000" w:themeColor="text1"/>
          <w:sz w:val="24"/>
          <w:szCs w:val="24"/>
        </w:rPr>
        <w:t xml:space="preserve">ground </w:t>
      </w:r>
      <w:ins w:id="4" w:author="Nicholas Matzke" w:date="2023-11-13T09:32:00Z">
        <w:r w:rsidR="00E55529">
          <w:rPr>
            <w:rFonts w:ascii="Times New Roman" w:hAnsi="Times New Roman" w:cs="Times New Roman"/>
            <w:color w:val="000000" w:themeColor="text1"/>
            <w:sz w:val="24"/>
            <w:szCs w:val="24"/>
          </w:rPr>
          <w:t xml:space="preserve">sticky </w:t>
        </w:r>
      </w:ins>
      <w:r w:rsidRPr="002E01C7">
        <w:rPr>
          <w:rFonts w:ascii="Times New Roman" w:hAnsi="Times New Roman" w:cs="Times New Roman"/>
          <w:color w:val="000000" w:themeColor="text1"/>
          <w:sz w:val="24"/>
          <w:szCs w:val="24"/>
        </w:rPr>
        <w:t xml:space="preserve">and aerial pitcher traps. In contrast, the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model suggested a distinct ancestral state for ground sticky</w:t>
      </w:r>
      <w:commentRangeEnd w:id="2"/>
      <w:r w:rsidR="00E55529">
        <w:rPr>
          <w:rStyle w:val="CommentReference"/>
        </w:rPr>
        <w:commentReference w:id="2"/>
      </w:r>
      <w:commentRangeEnd w:id="3"/>
      <w:r w:rsidR="00E54776">
        <w:rPr>
          <w:rStyle w:val="CommentReference"/>
        </w:rPr>
        <w:commentReference w:id="3"/>
      </w:r>
      <w:r w:rsidRPr="002E01C7">
        <w:rPr>
          <w:rFonts w:ascii="Times New Roman" w:hAnsi="Times New Roman" w:cs="Times New Roman"/>
          <w:color w:val="000000" w:themeColor="text1"/>
          <w:sz w:val="24"/>
          <w:szCs w:val="24"/>
        </w:rPr>
        <w:t xml:space="preserve"> and aquatic pitcher traps. </w:t>
      </w:r>
    </w:p>
    <w:p w14:paraId="40A6549D" w14:textId="4A6AE41D" w:rsidR="00AD7A7A" w:rsidRPr="002E01C7" w:rsidRDefault="00AD7A7A" w:rsidP="002E01C7">
      <w:pPr>
        <w:spacing w:line="360" w:lineRule="auto"/>
        <w:ind w:firstLine="720"/>
        <w:jc w:val="both"/>
        <w:rPr>
          <w:rFonts w:ascii="Times New Roman" w:eastAsia="Times New Roman" w:hAnsi="Times New Roman" w:cs="Times New Roman"/>
          <w:color w:val="000000" w:themeColor="text1"/>
          <w:sz w:val="24"/>
          <w:szCs w:val="24"/>
        </w:rPr>
      </w:pPr>
      <w:r w:rsidRPr="002E01C7">
        <w:rPr>
          <w:rFonts w:ascii="Times New Roman" w:hAnsi="Times New Roman" w:cs="Times New Roman"/>
          <w:color w:val="000000" w:themeColor="text1"/>
          <w:sz w:val="24"/>
          <w:szCs w:val="24"/>
        </w:rPr>
        <w:t xml:space="preserve">This research significantly contributes to the understanding of carnivorous plant evolution by employing phylogenetic modeling and stochastic mapping analyses. The inferred ancestral states further elucidate the evolutionary relationships, supporting a common ancestor for ground and aerial pitcher traps under resM05, while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suggests a different origin for ground sticky and aquatic pitcher traps. Overall, these findings contribute a nuanced perspective on the evolutionary pathways of carnivorous plant traps, advancing our knowledge of their diversification and adaptive strategies in response to ecological challenges.</w:t>
      </w:r>
    </w:p>
    <w:p w14:paraId="261A3A3B" w14:textId="77777777" w:rsidR="00AD7A7A" w:rsidRDefault="00AD7A7A" w:rsidP="00AD7A7A">
      <w:pPr>
        <w:spacing w:line="360" w:lineRule="auto"/>
        <w:jc w:val="both"/>
      </w:pPr>
    </w:p>
    <w:p w14:paraId="28317BEB" w14:textId="77777777" w:rsidR="00E047B9" w:rsidRDefault="00E047B9"/>
    <w:p w14:paraId="0D6BBB0B" w14:textId="77777777" w:rsidR="00E047B9" w:rsidRDefault="00E047B9"/>
    <w:p w14:paraId="78F35236" w14:textId="77777777" w:rsidR="00E047B9" w:rsidRDefault="00E047B9"/>
    <w:p w14:paraId="29A5CAD1" w14:textId="77777777" w:rsidR="00E047B9" w:rsidRDefault="00E047B9"/>
    <w:p w14:paraId="58628EAA" w14:textId="77777777" w:rsidR="00E047B9" w:rsidRDefault="00E047B9"/>
    <w:p w14:paraId="5807E852" w14:textId="77777777" w:rsidR="00E047B9" w:rsidRDefault="00E047B9"/>
    <w:p w14:paraId="42688674" w14:textId="77777777" w:rsidR="00E047B9" w:rsidRDefault="00E047B9"/>
    <w:p w14:paraId="3EFAE2DD" w14:textId="77777777" w:rsidR="00E047B9" w:rsidRDefault="00E047B9"/>
    <w:p w14:paraId="39DE0024" w14:textId="77777777" w:rsidR="00E047B9" w:rsidRDefault="00E047B9"/>
    <w:p w14:paraId="14B84657" w14:textId="77777777" w:rsidR="00E047B9"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71CDE8B7" wp14:editId="0365B9DB">
            <wp:extent cx="5731200" cy="3657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31200" cy="3657600"/>
                    </a:xfrm>
                    <a:prstGeom prst="rect">
                      <a:avLst/>
                    </a:prstGeom>
                    <a:ln/>
                  </pic:spPr>
                </pic:pic>
              </a:graphicData>
            </a:graphic>
          </wp:inline>
        </w:drawing>
      </w:r>
    </w:p>
    <w:p w14:paraId="7C6F223C" w14:textId="77777777" w:rsidR="00E047B9" w:rsidRDefault="00E047B9">
      <w:pPr>
        <w:spacing w:line="360" w:lineRule="auto"/>
        <w:jc w:val="center"/>
        <w:rPr>
          <w:rFonts w:ascii="Times New Roman" w:eastAsia="Times New Roman" w:hAnsi="Times New Roman" w:cs="Times New Roman"/>
          <w:sz w:val="32"/>
          <w:szCs w:val="32"/>
        </w:rPr>
      </w:pPr>
    </w:p>
    <w:p w14:paraId="4E816590"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‘This plant, commonly called Venus' </w:t>
      </w:r>
      <w:proofErr w:type="gramStart"/>
      <w:r>
        <w:rPr>
          <w:rFonts w:ascii="Times New Roman" w:eastAsia="Times New Roman" w:hAnsi="Times New Roman" w:cs="Times New Roman"/>
          <w:sz w:val="30"/>
          <w:szCs w:val="30"/>
        </w:rPr>
        <w:t>fly-trap</w:t>
      </w:r>
      <w:proofErr w:type="gramEnd"/>
      <w:r>
        <w:rPr>
          <w:rFonts w:ascii="Times New Roman" w:eastAsia="Times New Roman" w:hAnsi="Times New Roman" w:cs="Times New Roman"/>
          <w:sz w:val="30"/>
          <w:szCs w:val="30"/>
        </w:rPr>
        <w:t xml:space="preserve">, from the rapidity and force of its movements, is one of the most wonderful in the world.’ </w:t>
      </w:r>
    </w:p>
    <w:p w14:paraId="55221243"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(Darwin, 1875)</w:t>
      </w:r>
      <w:r>
        <w:br w:type="page"/>
      </w:r>
    </w:p>
    <w:p w14:paraId="17238316" w14:textId="77777777" w:rsidR="00E047B9" w:rsidRDefault="00000000">
      <w:pPr>
        <w:pStyle w:val="Heading1"/>
        <w:spacing w:line="360" w:lineRule="auto"/>
        <w:rPr>
          <w:rFonts w:ascii="Times New Roman" w:eastAsia="Times New Roman" w:hAnsi="Times New Roman" w:cs="Times New Roman"/>
          <w:b/>
        </w:rPr>
      </w:pPr>
      <w:bookmarkStart w:id="5" w:name="_Toc150735202"/>
      <w:r>
        <w:rPr>
          <w:rFonts w:ascii="Times New Roman" w:eastAsia="Times New Roman" w:hAnsi="Times New Roman" w:cs="Times New Roman"/>
          <w:b/>
        </w:rPr>
        <w:lastRenderedPageBreak/>
        <w:t>Acknowledgements</w:t>
      </w:r>
      <w:bookmarkEnd w:id="5"/>
    </w:p>
    <w:p w14:paraId="6E60512D" w14:textId="77777777" w:rsidR="00535AE4" w:rsidRDefault="00535AE4" w:rsidP="007C384A">
      <w:pPr>
        <w:spacing w:line="360" w:lineRule="auto"/>
        <w:jc w:val="both"/>
        <w:rPr>
          <w:rFonts w:ascii="Times New Roman" w:hAnsi="Times New Roman" w:cs="Times New Roman"/>
          <w:sz w:val="24"/>
          <w:szCs w:val="24"/>
        </w:rPr>
      </w:pPr>
    </w:p>
    <w:p w14:paraId="130E5C0F" w14:textId="77777777" w:rsidR="00535AE4" w:rsidRDefault="00535AE4" w:rsidP="007C384A">
      <w:pPr>
        <w:spacing w:line="360" w:lineRule="auto"/>
        <w:jc w:val="both"/>
        <w:rPr>
          <w:rFonts w:ascii="Times New Roman" w:hAnsi="Times New Roman" w:cs="Times New Roman"/>
          <w:sz w:val="24"/>
          <w:szCs w:val="24"/>
        </w:rPr>
      </w:pPr>
    </w:p>
    <w:p w14:paraId="5EE44515" w14:textId="77777777" w:rsidR="00535AE4" w:rsidRDefault="00535AE4" w:rsidP="007C384A">
      <w:pPr>
        <w:spacing w:line="360" w:lineRule="auto"/>
        <w:jc w:val="both"/>
        <w:rPr>
          <w:rFonts w:ascii="Times New Roman" w:hAnsi="Times New Roman" w:cs="Times New Roman"/>
          <w:sz w:val="24"/>
          <w:szCs w:val="24"/>
        </w:rPr>
      </w:pPr>
    </w:p>
    <w:p w14:paraId="4A0FCEFE" w14:textId="77777777" w:rsidR="00535AE4" w:rsidRDefault="00535AE4" w:rsidP="007C384A">
      <w:pPr>
        <w:spacing w:line="360" w:lineRule="auto"/>
        <w:jc w:val="both"/>
        <w:rPr>
          <w:rFonts w:ascii="Times New Roman" w:hAnsi="Times New Roman" w:cs="Times New Roman"/>
          <w:sz w:val="24"/>
          <w:szCs w:val="24"/>
        </w:rPr>
      </w:pPr>
    </w:p>
    <w:p w14:paraId="74916B83" w14:textId="198086FE" w:rsidR="007C384A" w:rsidRPr="007C384A" w:rsidRDefault="007C384A" w:rsidP="00535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and most, </w:t>
      </w:r>
      <w:r w:rsidR="002E01C7" w:rsidRPr="007C384A">
        <w:rPr>
          <w:rFonts w:ascii="Times New Roman" w:hAnsi="Times New Roman" w:cs="Times New Roman"/>
          <w:sz w:val="24"/>
          <w:szCs w:val="24"/>
        </w:rPr>
        <w:t xml:space="preserve">I would like to express my sincere gratitude to my supervisor, Dr. </w:t>
      </w:r>
      <w:del w:id="6" w:author="Nicholas Matzke" w:date="2023-11-13T09:34:00Z">
        <w:r w:rsidR="002E01C7" w:rsidRPr="007C384A" w:rsidDel="00E55529">
          <w:rPr>
            <w:rFonts w:ascii="Times New Roman" w:hAnsi="Times New Roman" w:cs="Times New Roman"/>
            <w:sz w:val="24"/>
            <w:szCs w:val="24"/>
          </w:rPr>
          <w:delText xml:space="preserve">Nich </w:delText>
        </w:r>
      </w:del>
      <w:ins w:id="7" w:author="Nicholas Matzke" w:date="2023-11-13T09:34:00Z">
        <w:r w:rsidR="00E55529" w:rsidRPr="007C384A">
          <w:rPr>
            <w:rFonts w:ascii="Times New Roman" w:hAnsi="Times New Roman" w:cs="Times New Roman"/>
            <w:sz w:val="24"/>
            <w:szCs w:val="24"/>
          </w:rPr>
          <w:t>Nic</w:t>
        </w:r>
        <w:r w:rsidR="00E55529">
          <w:rPr>
            <w:rFonts w:ascii="Times New Roman" w:hAnsi="Times New Roman" w:cs="Times New Roman"/>
            <w:sz w:val="24"/>
            <w:szCs w:val="24"/>
          </w:rPr>
          <w:t>k</w:t>
        </w:r>
        <w:r w:rsidR="00E55529" w:rsidRPr="007C384A">
          <w:rPr>
            <w:rFonts w:ascii="Times New Roman" w:hAnsi="Times New Roman" w:cs="Times New Roman"/>
            <w:sz w:val="24"/>
            <w:szCs w:val="24"/>
          </w:rPr>
          <w:t xml:space="preserve"> </w:t>
        </w:r>
      </w:ins>
      <w:r w:rsidR="002E01C7" w:rsidRPr="007C384A">
        <w:rPr>
          <w:rFonts w:ascii="Times New Roman" w:hAnsi="Times New Roman" w:cs="Times New Roman"/>
          <w:sz w:val="24"/>
          <w:szCs w:val="24"/>
        </w:rPr>
        <w:t xml:space="preserve">Matzke, whose expertise in phylogeny and biogeography and unwavering support made this research possible. His guidance, from introducing the research to </w:t>
      </w:r>
      <w:proofErr w:type="gramStart"/>
      <w:r w:rsidR="002E01C7" w:rsidRPr="007C384A">
        <w:rPr>
          <w:rFonts w:ascii="Times New Roman" w:hAnsi="Times New Roman" w:cs="Times New Roman"/>
          <w:sz w:val="24"/>
          <w:szCs w:val="24"/>
        </w:rPr>
        <w:t>providing assistance</w:t>
      </w:r>
      <w:proofErr w:type="gramEnd"/>
      <w:r w:rsidR="002E01C7" w:rsidRPr="007C384A">
        <w:rPr>
          <w:rFonts w:ascii="Times New Roman" w:hAnsi="Times New Roman" w:cs="Times New Roman"/>
          <w:sz w:val="24"/>
          <w:szCs w:val="24"/>
        </w:rPr>
        <w:t xml:space="preserve"> in bioinformatics and computational analysis, has been invaluable. I appreciate his patience in helping me navigate R studio coding and answering my numerous questions. I am truly grateful for the opportunity he gave me to delve into my passion for evolution, phylogeny, and biogeography</w:t>
      </w:r>
      <w:r>
        <w:rPr>
          <w:rFonts w:ascii="Times New Roman" w:hAnsi="Times New Roman" w:cs="Times New Roman"/>
          <w:sz w:val="24"/>
          <w:szCs w:val="24"/>
        </w:rPr>
        <w:t xml:space="preserve">. </w:t>
      </w:r>
      <w:r w:rsidRPr="007C384A">
        <w:rPr>
          <w:rFonts w:ascii="Times New Roman" w:hAnsi="Times New Roman" w:cs="Times New Roman"/>
          <w:sz w:val="24"/>
          <w:szCs w:val="24"/>
        </w:rPr>
        <w:t>Thank you</w:t>
      </w:r>
      <w:r>
        <w:rPr>
          <w:rFonts w:ascii="Times New Roman" w:hAnsi="Times New Roman" w:cs="Times New Roman"/>
          <w:sz w:val="24"/>
          <w:szCs w:val="24"/>
        </w:rPr>
        <w:t xml:space="preserve"> so much</w:t>
      </w:r>
      <w:r w:rsidRPr="007C384A">
        <w:rPr>
          <w:rFonts w:ascii="Times New Roman" w:hAnsi="Times New Roman" w:cs="Times New Roman"/>
          <w:sz w:val="24"/>
          <w:szCs w:val="24"/>
        </w:rPr>
        <w:t xml:space="preserve">, Nick, for your support, guidance, </w:t>
      </w:r>
      <w:proofErr w:type="gramStart"/>
      <w:r w:rsidRPr="007C384A">
        <w:rPr>
          <w:rFonts w:ascii="Times New Roman" w:hAnsi="Times New Roman" w:cs="Times New Roman"/>
          <w:sz w:val="24"/>
          <w:szCs w:val="24"/>
        </w:rPr>
        <w:t>patience</w:t>
      </w:r>
      <w:proofErr w:type="gramEnd"/>
      <w:r w:rsidRPr="007C384A">
        <w:rPr>
          <w:rFonts w:ascii="Times New Roman" w:hAnsi="Times New Roman" w:cs="Times New Roman"/>
          <w:sz w:val="24"/>
          <w:szCs w:val="24"/>
        </w:rPr>
        <w:t xml:space="preserve"> and encouragement throughout this thesis.</w:t>
      </w:r>
    </w:p>
    <w:p w14:paraId="5E73575E" w14:textId="77777777" w:rsidR="002E01C7" w:rsidRPr="007C384A" w:rsidRDefault="002E01C7" w:rsidP="007C384A">
      <w:pPr>
        <w:spacing w:line="360" w:lineRule="auto"/>
        <w:jc w:val="both"/>
        <w:rPr>
          <w:rFonts w:ascii="Times New Roman" w:hAnsi="Times New Roman" w:cs="Times New Roman"/>
          <w:sz w:val="24"/>
          <w:szCs w:val="24"/>
        </w:rPr>
      </w:pPr>
    </w:p>
    <w:p w14:paraId="2C9619B4" w14:textId="5C438DE5" w:rsidR="002E01C7" w:rsidRP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 xml:space="preserve">I extend my heartfelt thanks to my family for their enduring support. My parents, my mom and dad, have been instrumental in allowing me to pursue my studies overseas and supporting me throughout my university years. Their encouragement has been a driving force in my academic journey. To my sisters Erina and Yukina, </w:t>
      </w:r>
      <w:r w:rsidRPr="007C384A">
        <w:rPr>
          <w:rFonts w:ascii="Times New Roman" w:hAnsi="Times New Roman" w:cs="Times New Roman"/>
          <w:color w:val="000000" w:themeColor="text1"/>
        </w:rPr>
        <w:t>I am immensely grateful for the unwavering pride and support extended to me throughout my educational journey overseas.</w:t>
      </w:r>
    </w:p>
    <w:p w14:paraId="6718BC04" w14:textId="77777777" w:rsidR="007C384A" w:rsidRPr="007C384A" w:rsidRDefault="007C384A" w:rsidP="007C384A">
      <w:pPr>
        <w:spacing w:line="360" w:lineRule="auto"/>
        <w:jc w:val="both"/>
        <w:rPr>
          <w:rFonts w:ascii="Times New Roman" w:hAnsi="Times New Roman" w:cs="Times New Roman"/>
          <w:color w:val="000000" w:themeColor="text1"/>
          <w:sz w:val="24"/>
          <w:szCs w:val="24"/>
        </w:rPr>
      </w:pPr>
    </w:p>
    <w:p w14:paraId="69247C51" w14:textId="3D70675F" w:rsid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 xml:space="preserve">I would also like to acknowledge my best friend </w:t>
      </w:r>
      <w:proofErr w:type="spellStart"/>
      <w:r w:rsidRPr="007C384A">
        <w:rPr>
          <w:rFonts w:ascii="Times New Roman" w:hAnsi="Times New Roman" w:cs="Times New Roman"/>
          <w:color w:val="000000" w:themeColor="text1"/>
          <w:sz w:val="24"/>
          <w:szCs w:val="24"/>
        </w:rPr>
        <w:t>Sruti</w:t>
      </w:r>
      <w:proofErr w:type="spellEnd"/>
      <w:r w:rsidRPr="007C384A">
        <w:rPr>
          <w:rFonts w:ascii="Times New Roman" w:hAnsi="Times New Roman" w:cs="Times New Roman"/>
          <w:color w:val="000000" w:themeColor="text1"/>
          <w:sz w:val="24"/>
          <w:szCs w:val="24"/>
        </w:rPr>
        <w:t>, whose unwavering emotional support has been a constant throughout my university years. Her encouragement and friendship have played a significant role in my academic and personal growth.</w:t>
      </w:r>
      <w:r w:rsidR="00600265">
        <w:rPr>
          <w:rFonts w:ascii="Times New Roman" w:hAnsi="Times New Roman" w:cs="Times New Roman"/>
          <w:color w:val="000000" w:themeColor="text1"/>
          <w:sz w:val="24"/>
          <w:szCs w:val="24"/>
        </w:rPr>
        <w:t xml:space="preserve"> To my other best friend </w:t>
      </w:r>
      <w:proofErr w:type="spellStart"/>
      <w:r w:rsidR="00600265">
        <w:rPr>
          <w:rFonts w:ascii="Times New Roman" w:hAnsi="Times New Roman" w:cs="Times New Roman"/>
          <w:color w:val="000000" w:themeColor="text1"/>
          <w:sz w:val="24"/>
          <w:szCs w:val="24"/>
        </w:rPr>
        <w:t>Shayal</w:t>
      </w:r>
      <w:proofErr w:type="spellEnd"/>
      <w:r w:rsidR="00600265">
        <w:rPr>
          <w:rFonts w:ascii="Times New Roman" w:hAnsi="Times New Roman" w:cs="Times New Roman"/>
          <w:color w:val="000000" w:themeColor="text1"/>
          <w:sz w:val="24"/>
          <w:szCs w:val="24"/>
        </w:rPr>
        <w:t>, thank you so much for always listening to me throughout my university years.</w:t>
      </w:r>
    </w:p>
    <w:p w14:paraId="099E4119" w14:textId="77777777" w:rsidR="00600265" w:rsidRDefault="00600265" w:rsidP="007C384A">
      <w:pPr>
        <w:spacing w:line="360" w:lineRule="auto"/>
        <w:jc w:val="both"/>
        <w:rPr>
          <w:rFonts w:ascii="Times New Roman" w:hAnsi="Times New Roman" w:cs="Times New Roman"/>
          <w:color w:val="000000" w:themeColor="text1"/>
          <w:sz w:val="24"/>
          <w:szCs w:val="24"/>
        </w:rPr>
      </w:pPr>
    </w:p>
    <w:p w14:paraId="14FDB046" w14:textId="14084A1C" w:rsidR="007C384A" w:rsidRP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Thank you to everyone who has been a part of this academic endeavour, contributing to its success in various ways.</w:t>
      </w:r>
    </w:p>
    <w:p w14:paraId="720D6C7C" w14:textId="77777777" w:rsidR="00E047B9" w:rsidRDefault="00000000">
      <w:r>
        <w:br w:type="page"/>
      </w:r>
    </w:p>
    <w:p w14:paraId="5130036C" w14:textId="77777777" w:rsidR="007C384A" w:rsidRDefault="007C384A"/>
    <w:p w14:paraId="0807BB13" w14:textId="77777777" w:rsidR="00E047B9"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Table of Contents</w:t>
      </w:r>
    </w:p>
    <w:p w14:paraId="2BA07C47" w14:textId="77777777" w:rsidR="00E047B9" w:rsidRDefault="00E047B9"/>
    <w:sdt>
      <w:sdtPr>
        <w:id w:val="-1455102097"/>
        <w:docPartObj>
          <w:docPartGallery w:val="Table of Contents"/>
          <w:docPartUnique/>
        </w:docPartObj>
      </w:sdtPr>
      <w:sdtContent>
        <w:p w14:paraId="75B0BE12" w14:textId="5538228D" w:rsidR="00600265" w:rsidRDefault="00000000">
          <w:pPr>
            <w:pStyle w:val="TOC1"/>
            <w:tabs>
              <w:tab w:val="right" w:leader="dot" w:pos="9019"/>
            </w:tabs>
            <w:rPr>
              <w:noProof/>
            </w:rPr>
          </w:pPr>
          <w:r>
            <w:fldChar w:fldCharType="begin"/>
          </w:r>
          <w:r>
            <w:instrText xml:space="preserve"> TOC \h \u \z \t "Heading 1,1,Heading 2,2,Heading 3,3,Heading 4,4,Heading 5,5,Heading 6,6,"</w:instrText>
          </w:r>
          <w:r>
            <w:fldChar w:fldCharType="separate"/>
          </w:r>
          <w:hyperlink w:anchor="_Toc150735201" w:history="1">
            <w:r w:rsidR="00600265" w:rsidRPr="00C60D5D">
              <w:rPr>
                <w:rStyle w:val="Hyperlink"/>
                <w:rFonts w:ascii="Times New Roman" w:eastAsia="Times New Roman" w:hAnsi="Times New Roman" w:cs="Times New Roman"/>
                <w:b/>
                <w:noProof/>
              </w:rPr>
              <w:t>Abstract</w:t>
            </w:r>
            <w:r w:rsidR="00600265">
              <w:rPr>
                <w:noProof/>
                <w:webHidden/>
              </w:rPr>
              <w:tab/>
            </w:r>
            <w:r w:rsidR="00600265">
              <w:rPr>
                <w:noProof/>
                <w:webHidden/>
              </w:rPr>
              <w:fldChar w:fldCharType="begin"/>
            </w:r>
            <w:r w:rsidR="00600265">
              <w:rPr>
                <w:noProof/>
                <w:webHidden/>
              </w:rPr>
              <w:instrText xml:space="preserve"> PAGEREF _Toc150735201 \h </w:instrText>
            </w:r>
            <w:r w:rsidR="00600265">
              <w:rPr>
                <w:noProof/>
                <w:webHidden/>
              </w:rPr>
            </w:r>
            <w:r w:rsidR="00600265">
              <w:rPr>
                <w:noProof/>
                <w:webHidden/>
              </w:rPr>
              <w:fldChar w:fldCharType="separate"/>
            </w:r>
            <w:r w:rsidR="00600265">
              <w:rPr>
                <w:noProof/>
                <w:webHidden/>
              </w:rPr>
              <w:t>2</w:t>
            </w:r>
            <w:r w:rsidR="00600265">
              <w:rPr>
                <w:noProof/>
                <w:webHidden/>
              </w:rPr>
              <w:fldChar w:fldCharType="end"/>
            </w:r>
          </w:hyperlink>
        </w:p>
        <w:p w14:paraId="1878BAD8" w14:textId="1065C5CF" w:rsidR="00600265" w:rsidRDefault="00000000">
          <w:pPr>
            <w:pStyle w:val="TOC1"/>
            <w:tabs>
              <w:tab w:val="right" w:leader="dot" w:pos="9019"/>
            </w:tabs>
            <w:rPr>
              <w:noProof/>
            </w:rPr>
          </w:pPr>
          <w:hyperlink w:anchor="_Toc150735202" w:history="1">
            <w:r w:rsidR="00600265" w:rsidRPr="00C60D5D">
              <w:rPr>
                <w:rStyle w:val="Hyperlink"/>
                <w:rFonts w:ascii="Times New Roman" w:eastAsia="Times New Roman" w:hAnsi="Times New Roman" w:cs="Times New Roman"/>
                <w:b/>
                <w:noProof/>
              </w:rPr>
              <w:t>Acknowledgements</w:t>
            </w:r>
            <w:r w:rsidR="00600265">
              <w:rPr>
                <w:noProof/>
                <w:webHidden/>
              </w:rPr>
              <w:tab/>
            </w:r>
            <w:r w:rsidR="00600265">
              <w:rPr>
                <w:noProof/>
                <w:webHidden/>
              </w:rPr>
              <w:fldChar w:fldCharType="begin"/>
            </w:r>
            <w:r w:rsidR="00600265">
              <w:rPr>
                <w:noProof/>
                <w:webHidden/>
              </w:rPr>
              <w:instrText xml:space="preserve"> PAGEREF _Toc150735202 \h </w:instrText>
            </w:r>
            <w:r w:rsidR="00600265">
              <w:rPr>
                <w:noProof/>
                <w:webHidden/>
              </w:rPr>
            </w:r>
            <w:r w:rsidR="00600265">
              <w:rPr>
                <w:noProof/>
                <w:webHidden/>
              </w:rPr>
              <w:fldChar w:fldCharType="separate"/>
            </w:r>
            <w:r w:rsidR="00600265">
              <w:rPr>
                <w:noProof/>
                <w:webHidden/>
              </w:rPr>
              <w:t>4</w:t>
            </w:r>
            <w:r w:rsidR="00600265">
              <w:rPr>
                <w:noProof/>
                <w:webHidden/>
              </w:rPr>
              <w:fldChar w:fldCharType="end"/>
            </w:r>
          </w:hyperlink>
        </w:p>
        <w:p w14:paraId="6AA49F26" w14:textId="47DC8E73" w:rsidR="00600265" w:rsidRDefault="00000000">
          <w:pPr>
            <w:pStyle w:val="TOC1"/>
            <w:tabs>
              <w:tab w:val="right" w:leader="dot" w:pos="9019"/>
            </w:tabs>
            <w:rPr>
              <w:noProof/>
            </w:rPr>
          </w:pPr>
          <w:hyperlink w:anchor="_Toc150735203" w:history="1">
            <w:r w:rsidR="00600265" w:rsidRPr="00C60D5D">
              <w:rPr>
                <w:rStyle w:val="Hyperlink"/>
                <w:rFonts w:ascii="Times New Roman" w:eastAsia="Times New Roman" w:hAnsi="Times New Roman" w:cs="Times New Roman"/>
                <w:b/>
                <w:noProof/>
              </w:rPr>
              <w:t>List of Figures</w:t>
            </w:r>
            <w:r w:rsidR="00600265">
              <w:rPr>
                <w:noProof/>
                <w:webHidden/>
              </w:rPr>
              <w:tab/>
            </w:r>
            <w:r w:rsidR="00600265">
              <w:rPr>
                <w:noProof/>
                <w:webHidden/>
              </w:rPr>
              <w:fldChar w:fldCharType="begin"/>
            </w:r>
            <w:r w:rsidR="00600265">
              <w:rPr>
                <w:noProof/>
                <w:webHidden/>
              </w:rPr>
              <w:instrText xml:space="preserve"> PAGEREF _Toc150735203 \h </w:instrText>
            </w:r>
            <w:r w:rsidR="00600265">
              <w:rPr>
                <w:noProof/>
                <w:webHidden/>
              </w:rPr>
            </w:r>
            <w:r w:rsidR="00600265">
              <w:rPr>
                <w:noProof/>
                <w:webHidden/>
              </w:rPr>
              <w:fldChar w:fldCharType="separate"/>
            </w:r>
            <w:r w:rsidR="00600265">
              <w:rPr>
                <w:noProof/>
                <w:webHidden/>
              </w:rPr>
              <w:t>7</w:t>
            </w:r>
            <w:r w:rsidR="00600265">
              <w:rPr>
                <w:noProof/>
                <w:webHidden/>
              </w:rPr>
              <w:fldChar w:fldCharType="end"/>
            </w:r>
          </w:hyperlink>
        </w:p>
        <w:p w14:paraId="487A54DD" w14:textId="6ACBFD87" w:rsidR="00600265" w:rsidRDefault="00000000">
          <w:pPr>
            <w:pStyle w:val="TOC1"/>
            <w:tabs>
              <w:tab w:val="right" w:leader="dot" w:pos="9019"/>
            </w:tabs>
            <w:rPr>
              <w:noProof/>
            </w:rPr>
          </w:pPr>
          <w:hyperlink w:anchor="_Toc150735204" w:history="1">
            <w:r w:rsidR="00600265" w:rsidRPr="00C60D5D">
              <w:rPr>
                <w:rStyle w:val="Hyperlink"/>
                <w:rFonts w:ascii="Times New Roman" w:eastAsia="Times New Roman" w:hAnsi="Times New Roman" w:cs="Times New Roman"/>
                <w:b/>
                <w:noProof/>
              </w:rPr>
              <w:t>List of Tables</w:t>
            </w:r>
            <w:r w:rsidR="00600265">
              <w:rPr>
                <w:noProof/>
                <w:webHidden/>
              </w:rPr>
              <w:tab/>
            </w:r>
            <w:r w:rsidR="00600265">
              <w:rPr>
                <w:noProof/>
                <w:webHidden/>
              </w:rPr>
              <w:fldChar w:fldCharType="begin"/>
            </w:r>
            <w:r w:rsidR="00600265">
              <w:rPr>
                <w:noProof/>
                <w:webHidden/>
              </w:rPr>
              <w:instrText xml:space="preserve"> PAGEREF _Toc150735204 \h </w:instrText>
            </w:r>
            <w:r w:rsidR="00600265">
              <w:rPr>
                <w:noProof/>
                <w:webHidden/>
              </w:rPr>
            </w:r>
            <w:r w:rsidR="00600265">
              <w:rPr>
                <w:noProof/>
                <w:webHidden/>
              </w:rPr>
              <w:fldChar w:fldCharType="separate"/>
            </w:r>
            <w:r w:rsidR="00600265">
              <w:rPr>
                <w:noProof/>
                <w:webHidden/>
              </w:rPr>
              <w:t>8</w:t>
            </w:r>
            <w:r w:rsidR="00600265">
              <w:rPr>
                <w:noProof/>
                <w:webHidden/>
              </w:rPr>
              <w:fldChar w:fldCharType="end"/>
            </w:r>
          </w:hyperlink>
        </w:p>
        <w:p w14:paraId="181676E2" w14:textId="494F123E" w:rsidR="00600265" w:rsidRDefault="00000000">
          <w:pPr>
            <w:pStyle w:val="TOC1"/>
            <w:tabs>
              <w:tab w:val="right" w:leader="dot" w:pos="9019"/>
            </w:tabs>
            <w:rPr>
              <w:noProof/>
            </w:rPr>
          </w:pPr>
          <w:hyperlink w:anchor="_Toc150735205" w:history="1">
            <w:r w:rsidR="00600265" w:rsidRPr="00C60D5D">
              <w:rPr>
                <w:rStyle w:val="Hyperlink"/>
                <w:rFonts w:ascii="Times New Roman" w:eastAsia="Times New Roman" w:hAnsi="Times New Roman" w:cs="Times New Roman"/>
                <w:b/>
                <w:noProof/>
              </w:rPr>
              <w:t>Chapter 1: General Introduction</w:t>
            </w:r>
            <w:r w:rsidR="00600265">
              <w:rPr>
                <w:noProof/>
                <w:webHidden/>
              </w:rPr>
              <w:tab/>
            </w:r>
            <w:r w:rsidR="00600265">
              <w:rPr>
                <w:noProof/>
                <w:webHidden/>
              </w:rPr>
              <w:fldChar w:fldCharType="begin"/>
            </w:r>
            <w:r w:rsidR="00600265">
              <w:rPr>
                <w:noProof/>
                <w:webHidden/>
              </w:rPr>
              <w:instrText xml:space="preserve"> PAGEREF _Toc150735205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30DB725A" w14:textId="6F91A877" w:rsidR="00600265" w:rsidRDefault="00000000">
          <w:pPr>
            <w:pStyle w:val="TOC2"/>
            <w:tabs>
              <w:tab w:val="right" w:leader="dot" w:pos="9019"/>
            </w:tabs>
            <w:rPr>
              <w:noProof/>
            </w:rPr>
          </w:pPr>
          <w:hyperlink w:anchor="_Toc150735206" w:history="1">
            <w:r w:rsidR="00600265" w:rsidRPr="00C60D5D">
              <w:rPr>
                <w:rStyle w:val="Hyperlink"/>
                <w:rFonts w:ascii="Times New Roman" w:eastAsia="Times New Roman" w:hAnsi="Times New Roman" w:cs="Times New Roman"/>
                <w:b/>
                <w:noProof/>
              </w:rPr>
              <w:t>1.1 Rationale of Study</w:t>
            </w:r>
            <w:r w:rsidR="00600265">
              <w:rPr>
                <w:noProof/>
                <w:webHidden/>
              </w:rPr>
              <w:tab/>
            </w:r>
            <w:r w:rsidR="00600265">
              <w:rPr>
                <w:noProof/>
                <w:webHidden/>
              </w:rPr>
              <w:fldChar w:fldCharType="begin"/>
            </w:r>
            <w:r w:rsidR="00600265">
              <w:rPr>
                <w:noProof/>
                <w:webHidden/>
              </w:rPr>
              <w:instrText xml:space="preserve"> PAGEREF _Toc150735206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6DBEADA6" w14:textId="50FAA0C7" w:rsidR="00600265" w:rsidRDefault="00000000">
          <w:pPr>
            <w:pStyle w:val="TOC2"/>
            <w:tabs>
              <w:tab w:val="right" w:leader="dot" w:pos="9019"/>
            </w:tabs>
            <w:rPr>
              <w:noProof/>
            </w:rPr>
          </w:pPr>
          <w:hyperlink w:anchor="_Toc150735207" w:history="1">
            <w:r w:rsidR="00600265" w:rsidRPr="00C60D5D">
              <w:rPr>
                <w:rStyle w:val="Hyperlink"/>
                <w:rFonts w:ascii="Times New Roman" w:eastAsia="Times New Roman" w:hAnsi="Times New Roman" w:cs="Times New Roman"/>
                <w:b/>
                <w:noProof/>
              </w:rPr>
              <w:t>1.2 An Introduction to Carnivorous Plant Trap Evolution</w:t>
            </w:r>
            <w:r w:rsidR="00600265">
              <w:rPr>
                <w:noProof/>
                <w:webHidden/>
              </w:rPr>
              <w:tab/>
            </w:r>
            <w:r w:rsidR="00600265">
              <w:rPr>
                <w:noProof/>
                <w:webHidden/>
              </w:rPr>
              <w:fldChar w:fldCharType="begin"/>
            </w:r>
            <w:r w:rsidR="00600265">
              <w:rPr>
                <w:noProof/>
                <w:webHidden/>
              </w:rPr>
              <w:instrText xml:space="preserve"> PAGEREF _Toc150735207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4718BA08" w14:textId="4FA04859" w:rsidR="00600265" w:rsidRDefault="00000000">
          <w:pPr>
            <w:pStyle w:val="TOC3"/>
            <w:tabs>
              <w:tab w:val="right" w:leader="dot" w:pos="9019"/>
            </w:tabs>
            <w:rPr>
              <w:noProof/>
            </w:rPr>
          </w:pPr>
          <w:hyperlink w:anchor="_Toc150735208" w:history="1">
            <w:r w:rsidR="00600265" w:rsidRPr="00C60D5D">
              <w:rPr>
                <w:rStyle w:val="Hyperlink"/>
                <w:rFonts w:ascii="Times New Roman" w:eastAsia="Times New Roman" w:hAnsi="Times New Roman" w:cs="Times New Roman"/>
                <w:b/>
                <w:noProof/>
              </w:rPr>
              <w:t>1.2.1 Plant Adaptations and Ecological Strategies</w:t>
            </w:r>
            <w:r w:rsidR="00600265">
              <w:rPr>
                <w:noProof/>
                <w:webHidden/>
              </w:rPr>
              <w:tab/>
            </w:r>
            <w:r w:rsidR="00600265">
              <w:rPr>
                <w:noProof/>
                <w:webHidden/>
              </w:rPr>
              <w:fldChar w:fldCharType="begin"/>
            </w:r>
            <w:r w:rsidR="00600265">
              <w:rPr>
                <w:noProof/>
                <w:webHidden/>
              </w:rPr>
              <w:instrText xml:space="preserve"> PAGEREF _Toc150735208 \h </w:instrText>
            </w:r>
            <w:r w:rsidR="00600265">
              <w:rPr>
                <w:noProof/>
                <w:webHidden/>
              </w:rPr>
            </w:r>
            <w:r w:rsidR="00600265">
              <w:rPr>
                <w:noProof/>
                <w:webHidden/>
              </w:rPr>
              <w:fldChar w:fldCharType="separate"/>
            </w:r>
            <w:r w:rsidR="00600265">
              <w:rPr>
                <w:noProof/>
                <w:webHidden/>
              </w:rPr>
              <w:t>9</w:t>
            </w:r>
            <w:r w:rsidR="00600265">
              <w:rPr>
                <w:noProof/>
                <w:webHidden/>
              </w:rPr>
              <w:fldChar w:fldCharType="end"/>
            </w:r>
          </w:hyperlink>
        </w:p>
        <w:p w14:paraId="1AA5A0FF" w14:textId="1D17B449" w:rsidR="00600265" w:rsidRDefault="00000000">
          <w:pPr>
            <w:pStyle w:val="TOC3"/>
            <w:tabs>
              <w:tab w:val="right" w:leader="dot" w:pos="9019"/>
            </w:tabs>
            <w:rPr>
              <w:noProof/>
            </w:rPr>
          </w:pPr>
          <w:hyperlink w:anchor="_Toc150735209" w:history="1">
            <w:r w:rsidR="00600265" w:rsidRPr="00C60D5D">
              <w:rPr>
                <w:rStyle w:val="Hyperlink"/>
                <w:rFonts w:ascii="Times New Roman" w:eastAsia="Times New Roman" w:hAnsi="Times New Roman" w:cs="Times New Roman"/>
                <w:b/>
                <w:noProof/>
              </w:rPr>
              <w:t>1.2.2 Carnivorous Plants: The Voracious Predator</w:t>
            </w:r>
            <w:r w:rsidR="00600265">
              <w:rPr>
                <w:noProof/>
                <w:webHidden/>
              </w:rPr>
              <w:tab/>
            </w:r>
            <w:r w:rsidR="00600265">
              <w:rPr>
                <w:noProof/>
                <w:webHidden/>
              </w:rPr>
              <w:fldChar w:fldCharType="begin"/>
            </w:r>
            <w:r w:rsidR="00600265">
              <w:rPr>
                <w:noProof/>
                <w:webHidden/>
              </w:rPr>
              <w:instrText xml:space="preserve"> PAGEREF _Toc150735209 \h </w:instrText>
            </w:r>
            <w:r w:rsidR="00600265">
              <w:rPr>
                <w:noProof/>
                <w:webHidden/>
              </w:rPr>
            </w:r>
            <w:r w:rsidR="00600265">
              <w:rPr>
                <w:noProof/>
                <w:webHidden/>
              </w:rPr>
              <w:fldChar w:fldCharType="separate"/>
            </w:r>
            <w:r w:rsidR="00600265">
              <w:rPr>
                <w:noProof/>
                <w:webHidden/>
              </w:rPr>
              <w:t>10</w:t>
            </w:r>
            <w:r w:rsidR="00600265">
              <w:rPr>
                <w:noProof/>
                <w:webHidden/>
              </w:rPr>
              <w:fldChar w:fldCharType="end"/>
            </w:r>
          </w:hyperlink>
        </w:p>
        <w:p w14:paraId="5F1E132D" w14:textId="4DD02E57" w:rsidR="00600265" w:rsidRDefault="00000000">
          <w:pPr>
            <w:pStyle w:val="TOC4"/>
            <w:tabs>
              <w:tab w:val="right" w:leader="dot" w:pos="9019"/>
            </w:tabs>
            <w:rPr>
              <w:noProof/>
            </w:rPr>
          </w:pPr>
          <w:hyperlink w:anchor="_Toc150735210" w:history="1">
            <w:r w:rsidR="00600265" w:rsidRPr="00C60D5D">
              <w:rPr>
                <w:rStyle w:val="Hyperlink"/>
                <w:rFonts w:ascii="Times New Roman" w:eastAsia="Times New Roman" w:hAnsi="Times New Roman" w:cs="Times New Roman"/>
                <w:b/>
                <w:noProof/>
              </w:rPr>
              <w:t>1.2.2.1 Aerial and Ground Sticky Leaf Traps</w:t>
            </w:r>
            <w:r w:rsidR="00600265">
              <w:rPr>
                <w:noProof/>
                <w:webHidden/>
              </w:rPr>
              <w:tab/>
            </w:r>
            <w:r w:rsidR="00600265">
              <w:rPr>
                <w:noProof/>
                <w:webHidden/>
              </w:rPr>
              <w:fldChar w:fldCharType="begin"/>
            </w:r>
            <w:r w:rsidR="00600265">
              <w:rPr>
                <w:noProof/>
                <w:webHidden/>
              </w:rPr>
              <w:instrText xml:space="preserve"> PAGEREF _Toc150735210 \h </w:instrText>
            </w:r>
            <w:r w:rsidR="00600265">
              <w:rPr>
                <w:noProof/>
                <w:webHidden/>
              </w:rPr>
            </w:r>
            <w:r w:rsidR="00600265">
              <w:rPr>
                <w:noProof/>
                <w:webHidden/>
              </w:rPr>
              <w:fldChar w:fldCharType="separate"/>
            </w:r>
            <w:r w:rsidR="00600265">
              <w:rPr>
                <w:noProof/>
                <w:webHidden/>
              </w:rPr>
              <w:t>10</w:t>
            </w:r>
            <w:r w:rsidR="00600265">
              <w:rPr>
                <w:noProof/>
                <w:webHidden/>
              </w:rPr>
              <w:fldChar w:fldCharType="end"/>
            </w:r>
          </w:hyperlink>
        </w:p>
        <w:p w14:paraId="1FD29C90" w14:textId="42858898" w:rsidR="00600265" w:rsidRDefault="00000000">
          <w:pPr>
            <w:pStyle w:val="TOC4"/>
            <w:tabs>
              <w:tab w:val="right" w:leader="dot" w:pos="9019"/>
            </w:tabs>
            <w:rPr>
              <w:noProof/>
            </w:rPr>
          </w:pPr>
          <w:hyperlink w:anchor="_Toc150735211" w:history="1">
            <w:r w:rsidR="00600265" w:rsidRPr="00C60D5D">
              <w:rPr>
                <w:rStyle w:val="Hyperlink"/>
                <w:rFonts w:ascii="Times New Roman" w:eastAsia="Times New Roman" w:hAnsi="Times New Roman" w:cs="Times New Roman"/>
                <w:b/>
                <w:noProof/>
              </w:rPr>
              <w:t>1.2.2.2 Amphibious Snap Traps</w:t>
            </w:r>
            <w:r w:rsidR="00600265">
              <w:rPr>
                <w:noProof/>
                <w:webHidden/>
              </w:rPr>
              <w:tab/>
            </w:r>
            <w:r w:rsidR="00600265">
              <w:rPr>
                <w:noProof/>
                <w:webHidden/>
              </w:rPr>
              <w:fldChar w:fldCharType="begin"/>
            </w:r>
            <w:r w:rsidR="00600265">
              <w:rPr>
                <w:noProof/>
                <w:webHidden/>
              </w:rPr>
              <w:instrText xml:space="preserve"> PAGEREF _Toc150735211 \h </w:instrText>
            </w:r>
            <w:r w:rsidR="00600265">
              <w:rPr>
                <w:noProof/>
                <w:webHidden/>
              </w:rPr>
            </w:r>
            <w:r w:rsidR="00600265">
              <w:rPr>
                <w:noProof/>
                <w:webHidden/>
              </w:rPr>
              <w:fldChar w:fldCharType="separate"/>
            </w:r>
            <w:r w:rsidR="00600265">
              <w:rPr>
                <w:noProof/>
                <w:webHidden/>
              </w:rPr>
              <w:t>11</w:t>
            </w:r>
            <w:r w:rsidR="00600265">
              <w:rPr>
                <w:noProof/>
                <w:webHidden/>
              </w:rPr>
              <w:fldChar w:fldCharType="end"/>
            </w:r>
          </w:hyperlink>
        </w:p>
        <w:p w14:paraId="6DCCF369" w14:textId="6F69C39E" w:rsidR="00600265" w:rsidRDefault="00000000">
          <w:pPr>
            <w:pStyle w:val="TOC4"/>
            <w:tabs>
              <w:tab w:val="right" w:leader="dot" w:pos="9019"/>
            </w:tabs>
            <w:rPr>
              <w:noProof/>
            </w:rPr>
          </w:pPr>
          <w:hyperlink w:anchor="_Toc150735212" w:history="1">
            <w:r w:rsidR="00600265" w:rsidRPr="00C60D5D">
              <w:rPr>
                <w:rStyle w:val="Hyperlink"/>
                <w:rFonts w:ascii="Times New Roman" w:eastAsia="Times New Roman" w:hAnsi="Times New Roman" w:cs="Times New Roman"/>
                <w:b/>
                <w:noProof/>
              </w:rPr>
              <w:t>1.2.2.3 Aquatic Snap Trap</w:t>
            </w:r>
            <w:r w:rsidR="00600265">
              <w:rPr>
                <w:noProof/>
                <w:webHidden/>
              </w:rPr>
              <w:tab/>
            </w:r>
            <w:r w:rsidR="00600265">
              <w:rPr>
                <w:noProof/>
                <w:webHidden/>
              </w:rPr>
              <w:fldChar w:fldCharType="begin"/>
            </w:r>
            <w:r w:rsidR="00600265">
              <w:rPr>
                <w:noProof/>
                <w:webHidden/>
              </w:rPr>
              <w:instrText xml:space="preserve"> PAGEREF _Toc150735212 \h </w:instrText>
            </w:r>
            <w:r w:rsidR="00600265">
              <w:rPr>
                <w:noProof/>
                <w:webHidden/>
              </w:rPr>
            </w:r>
            <w:r w:rsidR="00600265">
              <w:rPr>
                <w:noProof/>
                <w:webHidden/>
              </w:rPr>
              <w:fldChar w:fldCharType="separate"/>
            </w:r>
            <w:r w:rsidR="00600265">
              <w:rPr>
                <w:noProof/>
                <w:webHidden/>
              </w:rPr>
              <w:t>12</w:t>
            </w:r>
            <w:r w:rsidR="00600265">
              <w:rPr>
                <w:noProof/>
                <w:webHidden/>
              </w:rPr>
              <w:fldChar w:fldCharType="end"/>
            </w:r>
          </w:hyperlink>
        </w:p>
        <w:p w14:paraId="6AA2FEB3" w14:textId="16BB6197" w:rsidR="00600265" w:rsidRDefault="00000000">
          <w:pPr>
            <w:pStyle w:val="TOC4"/>
            <w:tabs>
              <w:tab w:val="right" w:leader="dot" w:pos="9019"/>
            </w:tabs>
            <w:rPr>
              <w:noProof/>
            </w:rPr>
          </w:pPr>
          <w:hyperlink w:anchor="_Toc150735213" w:history="1">
            <w:r w:rsidR="00600265" w:rsidRPr="00C60D5D">
              <w:rPr>
                <w:rStyle w:val="Hyperlink"/>
                <w:rFonts w:ascii="Times New Roman" w:eastAsia="Times New Roman" w:hAnsi="Times New Roman" w:cs="Times New Roman"/>
                <w:b/>
                <w:noProof/>
              </w:rPr>
              <w:t>1.2.2.4 Transitional Traps</w:t>
            </w:r>
            <w:r w:rsidR="00600265">
              <w:rPr>
                <w:noProof/>
                <w:webHidden/>
              </w:rPr>
              <w:tab/>
            </w:r>
            <w:r w:rsidR="00600265">
              <w:rPr>
                <w:noProof/>
                <w:webHidden/>
              </w:rPr>
              <w:fldChar w:fldCharType="begin"/>
            </w:r>
            <w:r w:rsidR="00600265">
              <w:rPr>
                <w:noProof/>
                <w:webHidden/>
              </w:rPr>
              <w:instrText xml:space="preserve"> PAGEREF _Toc150735213 \h </w:instrText>
            </w:r>
            <w:r w:rsidR="00600265">
              <w:rPr>
                <w:noProof/>
                <w:webHidden/>
              </w:rPr>
            </w:r>
            <w:r w:rsidR="00600265">
              <w:rPr>
                <w:noProof/>
                <w:webHidden/>
              </w:rPr>
              <w:fldChar w:fldCharType="separate"/>
            </w:r>
            <w:r w:rsidR="00600265">
              <w:rPr>
                <w:noProof/>
                <w:webHidden/>
              </w:rPr>
              <w:t>12</w:t>
            </w:r>
            <w:r w:rsidR="00600265">
              <w:rPr>
                <w:noProof/>
                <w:webHidden/>
              </w:rPr>
              <w:fldChar w:fldCharType="end"/>
            </w:r>
          </w:hyperlink>
        </w:p>
        <w:p w14:paraId="0A12071A" w14:textId="5B33698F" w:rsidR="00600265" w:rsidRDefault="00000000">
          <w:pPr>
            <w:pStyle w:val="TOC4"/>
            <w:tabs>
              <w:tab w:val="right" w:leader="dot" w:pos="9019"/>
            </w:tabs>
            <w:rPr>
              <w:noProof/>
            </w:rPr>
          </w:pPr>
          <w:hyperlink w:anchor="_Toc150735214" w:history="1">
            <w:r w:rsidR="00600265" w:rsidRPr="00C60D5D">
              <w:rPr>
                <w:rStyle w:val="Hyperlink"/>
                <w:rFonts w:ascii="Times New Roman" w:eastAsia="Times New Roman" w:hAnsi="Times New Roman" w:cs="Times New Roman"/>
                <w:b/>
                <w:noProof/>
              </w:rPr>
              <w:t>1.2.2.5 Aerial and Ground Pitcher Traps</w:t>
            </w:r>
            <w:r w:rsidR="00600265">
              <w:rPr>
                <w:noProof/>
                <w:webHidden/>
              </w:rPr>
              <w:tab/>
            </w:r>
            <w:r w:rsidR="00600265">
              <w:rPr>
                <w:noProof/>
                <w:webHidden/>
              </w:rPr>
              <w:fldChar w:fldCharType="begin"/>
            </w:r>
            <w:r w:rsidR="00600265">
              <w:rPr>
                <w:noProof/>
                <w:webHidden/>
              </w:rPr>
              <w:instrText xml:space="preserve"> PAGEREF _Toc150735214 \h </w:instrText>
            </w:r>
            <w:r w:rsidR="00600265">
              <w:rPr>
                <w:noProof/>
                <w:webHidden/>
              </w:rPr>
            </w:r>
            <w:r w:rsidR="00600265">
              <w:rPr>
                <w:noProof/>
                <w:webHidden/>
              </w:rPr>
              <w:fldChar w:fldCharType="separate"/>
            </w:r>
            <w:r w:rsidR="00600265">
              <w:rPr>
                <w:noProof/>
                <w:webHidden/>
              </w:rPr>
              <w:t>13</w:t>
            </w:r>
            <w:r w:rsidR="00600265">
              <w:rPr>
                <w:noProof/>
                <w:webHidden/>
              </w:rPr>
              <w:fldChar w:fldCharType="end"/>
            </w:r>
          </w:hyperlink>
        </w:p>
        <w:p w14:paraId="70A71D66" w14:textId="69C36C1C" w:rsidR="00600265" w:rsidRDefault="00000000">
          <w:pPr>
            <w:pStyle w:val="TOC4"/>
            <w:tabs>
              <w:tab w:val="right" w:leader="dot" w:pos="9019"/>
            </w:tabs>
            <w:rPr>
              <w:noProof/>
            </w:rPr>
          </w:pPr>
          <w:hyperlink w:anchor="_Toc150735215" w:history="1">
            <w:r w:rsidR="00600265" w:rsidRPr="00C60D5D">
              <w:rPr>
                <w:rStyle w:val="Hyperlink"/>
                <w:rFonts w:ascii="Times New Roman" w:eastAsia="Times New Roman" w:hAnsi="Times New Roman" w:cs="Times New Roman"/>
                <w:b/>
                <w:noProof/>
              </w:rPr>
              <w:t>1.2.2.6 Amphibious Pitcher Traps</w:t>
            </w:r>
            <w:r w:rsidR="00600265">
              <w:rPr>
                <w:noProof/>
                <w:webHidden/>
              </w:rPr>
              <w:tab/>
            </w:r>
            <w:r w:rsidR="00600265">
              <w:rPr>
                <w:noProof/>
                <w:webHidden/>
              </w:rPr>
              <w:fldChar w:fldCharType="begin"/>
            </w:r>
            <w:r w:rsidR="00600265">
              <w:rPr>
                <w:noProof/>
                <w:webHidden/>
              </w:rPr>
              <w:instrText xml:space="preserve"> PAGEREF _Toc150735215 \h </w:instrText>
            </w:r>
            <w:r w:rsidR="00600265">
              <w:rPr>
                <w:noProof/>
                <w:webHidden/>
              </w:rPr>
            </w:r>
            <w:r w:rsidR="00600265">
              <w:rPr>
                <w:noProof/>
                <w:webHidden/>
              </w:rPr>
              <w:fldChar w:fldCharType="separate"/>
            </w:r>
            <w:r w:rsidR="00600265">
              <w:rPr>
                <w:noProof/>
                <w:webHidden/>
              </w:rPr>
              <w:t>14</w:t>
            </w:r>
            <w:r w:rsidR="00600265">
              <w:rPr>
                <w:noProof/>
                <w:webHidden/>
              </w:rPr>
              <w:fldChar w:fldCharType="end"/>
            </w:r>
          </w:hyperlink>
        </w:p>
        <w:p w14:paraId="561FD1A8" w14:textId="20E35E68" w:rsidR="00600265" w:rsidRDefault="00000000">
          <w:pPr>
            <w:pStyle w:val="TOC4"/>
            <w:tabs>
              <w:tab w:val="right" w:leader="dot" w:pos="9019"/>
            </w:tabs>
            <w:rPr>
              <w:noProof/>
            </w:rPr>
          </w:pPr>
          <w:hyperlink w:anchor="_Toc150735216" w:history="1">
            <w:r w:rsidR="00600265" w:rsidRPr="00C60D5D">
              <w:rPr>
                <w:rStyle w:val="Hyperlink"/>
                <w:rFonts w:ascii="Times New Roman" w:eastAsia="Times New Roman" w:hAnsi="Times New Roman" w:cs="Times New Roman"/>
                <w:b/>
                <w:noProof/>
              </w:rPr>
              <w:t>1.2.2.7 Aquatic PitcherTraps</w:t>
            </w:r>
            <w:r w:rsidR="00600265">
              <w:rPr>
                <w:noProof/>
                <w:webHidden/>
              </w:rPr>
              <w:tab/>
            </w:r>
            <w:r w:rsidR="00600265">
              <w:rPr>
                <w:noProof/>
                <w:webHidden/>
              </w:rPr>
              <w:fldChar w:fldCharType="begin"/>
            </w:r>
            <w:r w:rsidR="00600265">
              <w:rPr>
                <w:noProof/>
                <w:webHidden/>
              </w:rPr>
              <w:instrText xml:space="preserve"> PAGEREF _Toc150735216 \h </w:instrText>
            </w:r>
            <w:r w:rsidR="00600265">
              <w:rPr>
                <w:noProof/>
                <w:webHidden/>
              </w:rPr>
            </w:r>
            <w:r w:rsidR="00600265">
              <w:rPr>
                <w:noProof/>
                <w:webHidden/>
              </w:rPr>
              <w:fldChar w:fldCharType="separate"/>
            </w:r>
            <w:r w:rsidR="00600265">
              <w:rPr>
                <w:noProof/>
                <w:webHidden/>
              </w:rPr>
              <w:t>14</w:t>
            </w:r>
            <w:r w:rsidR="00600265">
              <w:rPr>
                <w:noProof/>
                <w:webHidden/>
              </w:rPr>
              <w:fldChar w:fldCharType="end"/>
            </w:r>
          </w:hyperlink>
        </w:p>
        <w:p w14:paraId="1DBB00C3" w14:textId="232DB570" w:rsidR="00600265" w:rsidRDefault="00000000">
          <w:pPr>
            <w:pStyle w:val="TOC3"/>
            <w:tabs>
              <w:tab w:val="right" w:leader="dot" w:pos="9019"/>
            </w:tabs>
            <w:rPr>
              <w:noProof/>
            </w:rPr>
          </w:pPr>
          <w:hyperlink w:anchor="_Toc150735217" w:history="1">
            <w:r w:rsidR="00600265" w:rsidRPr="00C60D5D">
              <w:rPr>
                <w:rStyle w:val="Hyperlink"/>
                <w:rFonts w:ascii="Times New Roman" w:eastAsia="Times New Roman" w:hAnsi="Times New Roman" w:cs="Times New Roman"/>
                <w:b/>
                <w:noProof/>
              </w:rPr>
              <w:t xml:space="preserve">1.2.3 Prior Attempt at Explaining the Origin of the </w:t>
            </w:r>
            <w:r w:rsidR="00600265" w:rsidRPr="00C60D5D">
              <w:rPr>
                <w:rStyle w:val="Hyperlink"/>
                <w:rFonts w:ascii="Times New Roman" w:eastAsia="Times New Roman" w:hAnsi="Times New Roman" w:cs="Times New Roman"/>
                <w:b/>
                <w:i/>
                <w:noProof/>
              </w:rPr>
              <w:t>Utricularia</w:t>
            </w:r>
            <w:r w:rsidR="00600265" w:rsidRPr="00C60D5D">
              <w:rPr>
                <w:rStyle w:val="Hyperlink"/>
                <w:rFonts w:ascii="Times New Roman" w:eastAsia="Times New Roman" w:hAnsi="Times New Roman" w:cs="Times New Roman"/>
                <w:b/>
                <w:noProof/>
              </w:rPr>
              <w:t xml:space="preserve"> Trap</w:t>
            </w:r>
            <w:r w:rsidR="00600265">
              <w:rPr>
                <w:noProof/>
                <w:webHidden/>
              </w:rPr>
              <w:tab/>
            </w:r>
            <w:r w:rsidR="00600265">
              <w:rPr>
                <w:noProof/>
                <w:webHidden/>
              </w:rPr>
              <w:fldChar w:fldCharType="begin"/>
            </w:r>
            <w:r w:rsidR="00600265">
              <w:rPr>
                <w:noProof/>
                <w:webHidden/>
              </w:rPr>
              <w:instrText xml:space="preserve"> PAGEREF _Toc150735217 \h </w:instrText>
            </w:r>
            <w:r w:rsidR="00600265">
              <w:rPr>
                <w:noProof/>
                <w:webHidden/>
              </w:rPr>
            </w:r>
            <w:r w:rsidR="00600265">
              <w:rPr>
                <w:noProof/>
                <w:webHidden/>
              </w:rPr>
              <w:fldChar w:fldCharType="separate"/>
            </w:r>
            <w:r w:rsidR="00600265">
              <w:rPr>
                <w:noProof/>
                <w:webHidden/>
              </w:rPr>
              <w:t>16</w:t>
            </w:r>
            <w:r w:rsidR="00600265">
              <w:rPr>
                <w:noProof/>
                <w:webHidden/>
              </w:rPr>
              <w:fldChar w:fldCharType="end"/>
            </w:r>
          </w:hyperlink>
        </w:p>
        <w:p w14:paraId="2A18ED71" w14:textId="4C7E127B" w:rsidR="00600265" w:rsidRDefault="00000000">
          <w:pPr>
            <w:pStyle w:val="TOC3"/>
            <w:tabs>
              <w:tab w:val="right" w:leader="dot" w:pos="9019"/>
            </w:tabs>
            <w:rPr>
              <w:noProof/>
            </w:rPr>
          </w:pPr>
          <w:hyperlink w:anchor="_Toc150735218" w:history="1">
            <w:r w:rsidR="00600265" w:rsidRPr="00C60D5D">
              <w:rPr>
                <w:rStyle w:val="Hyperlink"/>
                <w:rFonts w:ascii="Times New Roman" w:eastAsia="Times New Roman" w:hAnsi="Times New Roman" w:cs="Times New Roman"/>
                <w:b/>
                <w:noProof/>
              </w:rPr>
              <w:t>1.2.4 The Pitcher Hypothesis</w:t>
            </w:r>
            <w:r w:rsidR="00600265">
              <w:rPr>
                <w:noProof/>
                <w:webHidden/>
              </w:rPr>
              <w:tab/>
            </w:r>
            <w:r w:rsidR="00600265">
              <w:rPr>
                <w:noProof/>
                <w:webHidden/>
              </w:rPr>
              <w:fldChar w:fldCharType="begin"/>
            </w:r>
            <w:r w:rsidR="00600265">
              <w:rPr>
                <w:noProof/>
                <w:webHidden/>
              </w:rPr>
              <w:instrText xml:space="preserve"> PAGEREF _Toc150735218 \h </w:instrText>
            </w:r>
            <w:r w:rsidR="00600265">
              <w:rPr>
                <w:noProof/>
                <w:webHidden/>
              </w:rPr>
            </w:r>
            <w:r w:rsidR="00600265">
              <w:rPr>
                <w:noProof/>
                <w:webHidden/>
              </w:rPr>
              <w:fldChar w:fldCharType="separate"/>
            </w:r>
            <w:r w:rsidR="00600265">
              <w:rPr>
                <w:noProof/>
                <w:webHidden/>
              </w:rPr>
              <w:t>17</w:t>
            </w:r>
            <w:r w:rsidR="00600265">
              <w:rPr>
                <w:noProof/>
                <w:webHidden/>
              </w:rPr>
              <w:fldChar w:fldCharType="end"/>
            </w:r>
          </w:hyperlink>
        </w:p>
        <w:p w14:paraId="1959CF29" w14:textId="4C05552B" w:rsidR="00600265" w:rsidRDefault="00000000">
          <w:pPr>
            <w:pStyle w:val="TOC1"/>
            <w:tabs>
              <w:tab w:val="right" w:leader="dot" w:pos="9019"/>
            </w:tabs>
            <w:rPr>
              <w:noProof/>
            </w:rPr>
          </w:pPr>
          <w:hyperlink w:anchor="_Toc150735219" w:history="1">
            <w:r w:rsidR="00600265" w:rsidRPr="00C60D5D">
              <w:rPr>
                <w:rStyle w:val="Hyperlink"/>
                <w:rFonts w:ascii="Times New Roman" w:eastAsia="Times New Roman" w:hAnsi="Times New Roman" w:cs="Times New Roman"/>
                <w:b/>
                <w:noProof/>
              </w:rPr>
              <w:t xml:space="preserve">Chapter 2: Statistical Model Comparison to Test Pitcher Hypothesis for the Origin of the </w:t>
            </w:r>
            <w:r w:rsidR="00600265" w:rsidRPr="00C60D5D">
              <w:rPr>
                <w:rStyle w:val="Hyperlink"/>
                <w:rFonts w:ascii="Times New Roman" w:eastAsia="Times New Roman" w:hAnsi="Times New Roman" w:cs="Times New Roman"/>
                <w:b/>
                <w:i/>
                <w:noProof/>
              </w:rPr>
              <w:t xml:space="preserve">Utricularia </w:t>
            </w:r>
            <w:r w:rsidR="00600265" w:rsidRPr="00C60D5D">
              <w:rPr>
                <w:rStyle w:val="Hyperlink"/>
                <w:rFonts w:ascii="Times New Roman" w:eastAsia="Times New Roman" w:hAnsi="Times New Roman" w:cs="Times New Roman"/>
                <w:b/>
                <w:noProof/>
              </w:rPr>
              <w:t>Trap</w:t>
            </w:r>
            <w:r w:rsidR="00600265">
              <w:rPr>
                <w:noProof/>
                <w:webHidden/>
              </w:rPr>
              <w:tab/>
            </w:r>
            <w:r w:rsidR="00600265">
              <w:rPr>
                <w:noProof/>
                <w:webHidden/>
              </w:rPr>
              <w:fldChar w:fldCharType="begin"/>
            </w:r>
            <w:r w:rsidR="00600265">
              <w:rPr>
                <w:noProof/>
                <w:webHidden/>
              </w:rPr>
              <w:instrText xml:space="preserve"> PAGEREF _Toc150735219 \h </w:instrText>
            </w:r>
            <w:r w:rsidR="00600265">
              <w:rPr>
                <w:noProof/>
                <w:webHidden/>
              </w:rPr>
            </w:r>
            <w:r w:rsidR="00600265">
              <w:rPr>
                <w:noProof/>
                <w:webHidden/>
              </w:rPr>
              <w:fldChar w:fldCharType="separate"/>
            </w:r>
            <w:r w:rsidR="00600265">
              <w:rPr>
                <w:noProof/>
                <w:webHidden/>
              </w:rPr>
              <w:t>19</w:t>
            </w:r>
            <w:r w:rsidR="00600265">
              <w:rPr>
                <w:noProof/>
                <w:webHidden/>
              </w:rPr>
              <w:fldChar w:fldCharType="end"/>
            </w:r>
          </w:hyperlink>
        </w:p>
        <w:p w14:paraId="256D19D5" w14:textId="71B379DF" w:rsidR="00600265" w:rsidRDefault="00000000">
          <w:pPr>
            <w:pStyle w:val="TOC2"/>
            <w:tabs>
              <w:tab w:val="right" w:leader="dot" w:pos="9019"/>
            </w:tabs>
            <w:rPr>
              <w:noProof/>
            </w:rPr>
          </w:pPr>
          <w:hyperlink w:anchor="_Toc150735220" w:history="1">
            <w:r w:rsidR="00600265" w:rsidRPr="00C60D5D">
              <w:rPr>
                <w:rStyle w:val="Hyperlink"/>
                <w:rFonts w:ascii="Times New Roman" w:eastAsia="Times New Roman" w:hAnsi="Times New Roman" w:cs="Times New Roman"/>
                <w:b/>
                <w:noProof/>
              </w:rPr>
              <w:t>2.1 Introduction</w:t>
            </w:r>
            <w:r w:rsidR="00600265">
              <w:rPr>
                <w:noProof/>
                <w:webHidden/>
              </w:rPr>
              <w:tab/>
            </w:r>
            <w:r w:rsidR="00600265">
              <w:rPr>
                <w:noProof/>
                <w:webHidden/>
              </w:rPr>
              <w:fldChar w:fldCharType="begin"/>
            </w:r>
            <w:r w:rsidR="00600265">
              <w:rPr>
                <w:noProof/>
                <w:webHidden/>
              </w:rPr>
              <w:instrText xml:space="preserve"> PAGEREF _Toc150735220 \h </w:instrText>
            </w:r>
            <w:r w:rsidR="00600265">
              <w:rPr>
                <w:noProof/>
                <w:webHidden/>
              </w:rPr>
            </w:r>
            <w:r w:rsidR="00600265">
              <w:rPr>
                <w:noProof/>
                <w:webHidden/>
              </w:rPr>
              <w:fldChar w:fldCharType="separate"/>
            </w:r>
            <w:r w:rsidR="00600265">
              <w:rPr>
                <w:noProof/>
                <w:webHidden/>
              </w:rPr>
              <w:t>19</w:t>
            </w:r>
            <w:r w:rsidR="00600265">
              <w:rPr>
                <w:noProof/>
                <w:webHidden/>
              </w:rPr>
              <w:fldChar w:fldCharType="end"/>
            </w:r>
          </w:hyperlink>
        </w:p>
        <w:p w14:paraId="6584D439" w14:textId="438485B9" w:rsidR="00600265" w:rsidRDefault="00000000">
          <w:pPr>
            <w:pStyle w:val="TOC2"/>
            <w:tabs>
              <w:tab w:val="right" w:leader="dot" w:pos="9019"/>
            </w:tabs>
            <w:rPr>
              <w:noProof/>
            </w:rPr>
          </w:pPr>
          <w:hyperlink w:anchor="_Toc150735221" w:history="1">
            <w:r w:rsidR="00600265" w:rsidRPr="00C60D5D">
              <w:rPr>
                <w:rStyle w:val="Hyperlink"/>
                <w:rFonts w:ascii="Times New Roman" w:eastAsia="Times New Roman" w:hAnsi="Times New Roman" w:cs="Times New Roman"/>
                <w:b/>
                <w:noProof/>
              </w:rPr>
              <w:t>2.2 Methods</w:t>
            </w:r>
            <w:r w:rsidR="00600265">
              <w:rPr>
                <w:noProof/>
                <w:webHidden/>
              </w:rPr>
              <w:tab/>
            </w:r>
            <w:r w:rsidR="00600265">
              <w:rPr>
                <w:noProof/>
                <w:webHidden/>
              </w:rPr>
              <w:fldChar w:fldCharType="begin"/>
            </w:r>
            <w:r w:rsidR="00600265">
              <w:rPr>
                <w:noProof/>
                <w:webHidden/>
              </w:rPr>
              <w:instrText xml:space="preserve"> PAGEREF _Toc150735221 \h </w:instrText>
            </w:r>
            <w:r w:rsidR="00600265">
              <w:rPr>
                <w:noProof/>
                <w:webHidden/>
              </w:rPr>
            </w:r>
            <w:r w:rsidR="00600265">
              <w:rPr>
                <w:noProof/>
                <w:webHidden/>
              </w:rPr>
              <w:fldChar w:fldCharType="separate"/>
            </w:r>
            <w:r w:rsidR="00600265">
              <w:rPr>
                <w:noProof/>
                <w:webHidden/>
              </w:rPr>
              <w:t>22</w:t>
            </w:r>
            <w:r w:rsidR="00600265">
              <w:rPr>
                <w:noProof/>
                <w:webHidden/>
              </w:rPr>
              <w:fldChar w:fldCharType="end"/>
            </w:r>
          </w:hyperlink>
        </w:p>
        <w:p w14:paraId="33CE725D" w14:textId="4ACB069B" w:rsidR="00600265" w:rsidRDefault="00000000">
          <w:pPr>
            <w:pStyle w:val="TOC3"/>
            <w:tabs>
              <w:tab w:val="right" w:leader="dot" w:pos="9019"/>
            </w:tabs>
            <w:rPr>
              <w:noProof/>
            </w:rPr>
          </w:pPr>
          <w:hyperlink w:anchor="_Toc150735222" w:history="1">
            <w:r w:rsidR="00600265" w:rsidRPr="00C60D5D">
              <w:rPr>
                <w:rStyle w:val="Hyperlink"/>
                <w:rFonts w:ascii="Times New Roman" w:eastAsia="Times New Roman" w:hAnsi="Times New Roman" w:cs="Times New Roman"/>
                <w:b/>
                <w:noProof/>
              </w:rPr>
              <w:t>2.2.1 Data Collection: Phylogenetic Trees</w:t>
            </w:r>
            <w:r w:rsidR="00600265">
              <w:rPr>
                <w:noProof/>
                <w:webHidden/>
              </w:rPr>
              <w:tab/>
            </w:r>
            <w:r w:rsidR="00600265">
              <w:rPr>
                <w:noProof/>
                <w:webHidden/>
              </w:rPr>
              <w:fldChar w:fldCharType="begin"/>
            </w:r>
            <w:r w:rsidR="00600265">
              <w:rPr>
                <w:noProof/>
                <w:webHidden/>
              </w:rPr>
              <w:instrText xml:space="preserve"> PAGEREF _Toc150735222 \h </w:instrText>
            </w:r>
            <w:r w:rsidR="00600265">
              <w:rPr>
                <w:noProof/>
                <w:webHidden/>
              </w:rPr>
            </w:r>
            <w:r w:rsidR="00600265">
              <w:rPr>
                <w:noProof/>
                <w:webHidden/>
              </w:rPr>
              <w:fldChar w:fldCharType="separate"/>
            </w:r>
            <w:r w:rsidR="00600265">
              <w:rPr>
                <w:noProof/>
                <w:webHidden/>
              </w:rPr>
              <w:t>22</w:t>
            </w:r>
            <w:r w:rsidR="00600265">
              <w:rPr>
                <w:noProof/>
                <w:webHidden/>
              </w:rPr>
              <w:fldChar w:fldCharType="end"/>
            </w:r>
          </w:hyperlink>
        </w:p>
        <w:p w14:paraId="12062398" w14:textId="2AB6073A" w:rsidR="00600265" w:rsidRDefault="00000000">
          <w:pPr>
            <w:pStyle w:val="TOC3"/>
            <w:tabs>
              <w:tab w:val="right" w:leader="dot" w:pos="9019"/>
            </w:tabs>
            <w:rPr>
              <w:noProof/>
            </w:rPr>
          </w:pPr>
          <w:hyperlink w:anchor="_Toc150735223" w:history="1">
            <w:r w:rsidR="00600265" w:rsidRPr="00C60D5D">
              <w:rPr>
                <w:rStyle w:val="Hyperlink"/>
                <w:rFonts w:ascii="Times New Roman" w:eastAsia="Times New Roman" w:hAnsi="Times New Roman" w:cs="Times New Roman"/>
                <w:b/>
                <w:noProof/>
              </w:rPr>
              <w:t>2.2.2 Data Collection: Carnivorous Plant Trap Types</w:t>
            </w:r>
            <w:r w:rsidR="00600265">
              <w:rPr>
                <w:noProof/>
                <w:webHidden/>
              </w:rPr>
              <w:tab/>
            </w:r>
            <w:r w:rsidR="00600265">
              <w:rPr>
                <w:noProof/>
                <w:webHidden/>
              </w:rPr>
              <w:fldChar w:fldCharType="begin"/>
            </w:r>
            <w:r w:rsidR="00600265">
              <w:rPr>
                <w:noProof/>
                <w:webHidden/>
              </w:rPr>
              <w:instrText xml:space="preserve"> PAGEREF _Toc150735223 \h </w:instrText>
            </w:r>
            <w:r w:rsidR="00600265">
              <w:rPr>
                <w:noProof/>
                <w:webHidden/>
              </w:rPr>
            </w:r>
            <w:r w:rsidR="00600265">
              <w:rPr>
                <w:noProof/>
                <w:webHidden/>
              </w:rPr>
              <w:fldChar w:fldCharType="separate"/>
            </w:r>
            <w:r w:rsidR="00600265">
              <w:rPr>
                <w:noProof/>
                <w:webHidden/>
              </w:rPr>
              <w:t>25</w:t>
            </w:r>
            <w:r w:rsidR="00600265">
              <w:rPr>
                <w:noProof/>
                <w:webHidden/>
              </w:rPr>
              <w:fldChar w:fldCharType="end"/>
            </w:r>
          </w:hyperlink>
        </w:p>
        <w:p w14:paraId="10902E7A" w14:textId="33E61756" w:rsidR="00600265" w:rsidRDefault="00000000">
          <w:pPr>
            <w:pStyle w:val="TOC3"/>
            <w:tabs>
              <w:tab w:val="right" w:leader="dot" w:pos="9019"/>
            </w:tabs>
            <w:rPr>
              <w:noProof/>
            </w:rPr>
          </w:pPr>
          <w:hyperlink w:anchor="_Toc150735224" w:history="1">
            <w:r w:rsidR="00600265" w:rsidRPr="00C60D5D">
              <w:rPr>
                <w:rStyle w:val="Hyperlink"/>
                <w:rFonts w:ascii="Times New Roman" w:eastAsia="Times New Roman" w:hAnsi="Times New Roman" w:cs="Times New Roman"/>
                <w:b/>
                <w:noProof/>
              </w:rPr>
              <w:t>2.2.3 Assembling Trees</w:t>
            </w:r>
            <w:r w:rsidR="00600265">
              <w:rPr>
                <w:noProof/>
                <w:webHidden/>
              </w:rPr>
              <w:tab/>
            </w:r>
            <w:r w:rsidR="00600265">
              <w:rPr>
                <w:noProof/>
                <w:webHidden/>
              </w:rPr>
              <w:fldChar w:fldCharType="begin"/>
            </w:r>
            <w:r w:rsidR="00600265">
              <w:rPr>
                <w:noProof/>
                <w:webHidden/>
              </w:rPr>
              <w:instrText xml:space="preserve"> PAGEREF _Toc150735224 \h </w:instrText>
            </w:r>
            <w:r w:rsidR="00600265">
              <w:rPr>
                <w:noProof/>
                <w:webHidden/>
              </w:rPr>
            </w:r>
            <w:r w:rsidR="00600265">
              <w:rPr>
                <w:noProof/>
                <w:webHidden/>
              </w:rPr>
              <w:fldChar w:fldCharType="separate"/>
            </w:r>
            <w:r w:rsidR="00600265">
              <w:rPr>
                <w:noProof/>
                <w:webHidden/>
              </w:rPr>
              <w:t>27</w:t>
            </w:r>
            <w:r w:rsidR="00600265">
              <w:rPr>
                <w:noProof/>
                <w:webHidden/>
              </w:rPr>
              <w:fldChar w:fldCharType="end"/>
            </w:r>
          </w:hyperlink>
        </w:p>
        <w:p w14:paraId="0653B0E7" w14:textId="2E4AC8F9" w:rsidR="00600265" w:rsidRDefault="00000000">
          <w:pPr>
            <w:pStyle w:val="TOC3"/>
            <w:tabs>
              <w:tab w:val="right" w:leader="dot" w:pos="9019"/>
            </w:tabs>
            <w:rPr>
              <w:noProof/>
            </w:rPr>
          </w:pPr>
          <w:hyperlink w:anchor="_Toc150735225" w:history="1">
            <w:r w:rsidR="00600265" w:rsidRPr="00C60D5D">
              <w:rPr>
                <w:rStyle w:val="Hyperlink"/>
                <w:rFonts w:ascii="Times New Roman" w:eastAsia="Times New Roman" w:hAnsi="Times New Roman" w:cs="Times New Roman"/>
                <w:b/>
                <w:noProof/>
              </w:rPr>
              <w:t>2.2.4 Transition Rate Matrices</w:t>
            </w:r>
            <w:r w:rsidR="00600265">
              <w:rPr>
                <w:noProof/>
                <w:webHidden/>
              </w:rPr>
              <w:tab/>
            </w:r>
            <w:r w:rsidR="00600265">
              <w:rPr>
                <w:noProof/>
                <w:webHidden/>
              </w:rPr>
              <w:fldChar w:fldCharType="begin"/>
            </w:r>
            <w:r w:rsidR="00600265">
              <w:rPr>
                <w:noProof/>
                <w:webHidden/>
              </w:rPr>
              <w:instrText xml:space="preserve"> PAGEREF _Toc150735225 \h </w:instrText>
            </w:r>
            <w:r w:rsidR="00600265">
              <w:rPr>
                <w:noProof/>
                <w:webHidden/>
              </w:rPr>
            </w:r>
            <w:r w:rsidR="00600265">
              <w:rPr>
                <w:noProof/>
                <w:webHidden/>
              </w:rPr>
              <w:fldChar w:fldCharType="separate"/>
            </w:r>
            <w:r w:rsidR="00600265">
              <w:rPr>
                <w:noProof/>
                <w:webHidden/>
              </w:rPr>
              <w:t>28</w:t>
            </w:r>
            <w:r w:rsidR="00600265">
              <w:rPr>
                <w:noProof/>
                <w:webHidden/>
              </w:rPr>
              <w:fldChar w:fldCharType="end"/>
            </w:r>
          </w:hyperlink>
        </w:p>
        <w:p w14:paraId="53B63255" w14:textId="6FDBC68B" w:rsidR="00600265" w:rsidRDefault="00000000">
          <w:pPr>
            <w:pStyle w:val="TOC3"/>
            <w:tabs>
              <w:tab w:val="right" w:leader="dot" w:pos="9019"/>
            </w:tabs>
            <w:rPr>
              <w:noProof/>
            </w:rPr>
          </w:pPr>
          <w:hyperlink w:anchor="_Toc150735226" w:history="1">
            <w:r w:rsidR="00600265" w:rsidRPr="00C60D5D">
              <w:rPr>
                <w:rStyle w:val="Hyperlink"/>
                <w:rFonts w:ascii="Times New Roman" w:eastAsia="Times New Roman" w:hAnsi="Times New Roman" w:cs="Times New Roman"/>
                <w:b/>
                <w:noProof/>
              </w:rPr>
              <w:t>2.2.5 Model Selection by BioGeoBEARS</w:t>
            </w:r>
            <w:r w:rsidR="00600265">
              <w:rPr>
                <w:noProof/>
                <w:webHidden/>
              </w:rPr>
              <w:tab/>
            </w:r>
            <w:r w:rsidR="00600265">
              <w:rPr>
                <w:noProof/>
                <w:webHidden/>
              </w:rPr>
              <w:fldChar w:fldCharType="begin"/>
            </w:r>
            <w:r w:rsidR="00600265">
              <w:rPr>
                <w:noProof/>
                <w:webHidden/>
              </w:rPr>
              <w:instrText xml:space="preserve"> PAGEREF _Toc150735226 \h </w:instrText>
            </w:r>
            <w:r w:rsidR="00600265">
              <w:rPr>
                <w:noProof/>
                <w:webHidden/>
              </w:rPr>
            </w:r>
            <w:r w:rsidR="00600265">
              <w:rPr>
                <w:noProof/>
                <w:webHidden/>
              </w:rPr>
              <w:fldChar w:fldCharType="separate"/>
            </w:r>
            <w:r w:rsidR="00600265">
              <w:rPr>
                <w:noProof/>
                <w:webHidden/>
              </w:rPr>
              <w:t>31</w:t>
            </w:r>
            <w:r w:rsidR="00600265">
              <w:rPr>
                <w:noProof/>
                <w:webHidden/>
              </w:rPr>
              <w:fldChar w:fldCharType="end"/>
            </w:r>
          </w:hyperlink>
        </w:p>
        <w:p w14:paraId="0FB5CB5C" w14:textId="1D52755E" w:rsidR="00600265" w:rsidRDefault="00000000">
          <w:pPr>
            <w:pStyle w:val="TOC3"/>
            <w:tabs>
              <w:tab w:val="right" w:leader="dot" w:pos="9019"/>
            </w:tabs>
            <w:rPr>
              <w:noProof/>
            </w:rPr>
          </w:pPr>
          <w:hyperlink w:anchor="_Toc150735227" w:history="1">
            <w:r w:rsidR="00600265" w:rsidRPr="00C60D5D">
              <w:rPr>
                <w:rStyle w:val="Hyperlink"/>
                <w:rFonts w:ascii="Times New Roman" w:eastAsia="Times New Roman" w:hAnsi="Times New Roman" w:cs="Times New Roman"/>
                <w:b/>
                <w:noProof/>
              </w:rPr>
              <w:t>2.2.6 Ancestral State Estimation by BioGeoBEARS</w:t>
            </w:r>
            <w:r w:rsidR="00600265">
              <w:rPr>
                <w:noProof/>
                <w:webHidden/>
              </w:rPr>
              <w:tab/>
            </w:r>
            <w:r w:rsidR="00600265">
              <w:rPr>
                <w:noProof/>
                <w:webHidden/>
              </w:rPr>
              <w:fldChar w:fldCharType="begin"/>
            </w:r>
            <w:r w:rsidR="00600265">
              <w:rPr>
                <w:noProof/>
                <w:webHidden/>
              </w:rPr>
              <w:instrText xml:space="preserve"> PAGEREF _Toc150735227 \h </w:instrText>
            </w:r>
            <w:r w:rsidR="00600265">
              <w:rPr>
                <w:noProof/>
                <w:webHidden/>
              </w:rPr>
            </w:r>
            <w:r w:rsidR="00600265">
              <w:rPr>
                <w:noProof/>
                <w:webHidden/>
              </w:rPr>
              <w:fldChar w:fldCharType="separate"/>
            </w:r>
            <w:r w:rsidR="00600265">
              <w:rPr>
                <w:noProof/>
                <w:webHidden/>
              </w:rPr>
              <w:t>32</w:t>
            </w:r>
            <w:r w:rsidR="00600265">
              <w:rPr>
                <w:noProof/>
                <w:webHidden/>
              </w:rPr>
              <w:fldChar w:fldCharType="end"/>
            </w:r>
          </w:hyperlink>
        </w:p>
        <w:p w14:paraId="4C475227" w14:textId="5DF72638" w:rsidR="00600265" w:rsidRDefault="00000000">
          <w:pPr>
            <w:pStyle w:val="TOC2"/>
            <w:tabs>
              <w:tab w:val="right" w:leader="dot" w:pos="9019"/>
            </w:tabs>
            <w:rPr>
              <w:noProof/>
            </w:rPr>
          </w:pPr>
          <w:hyperlink w:anchor="_Toc150735228" w:history="1">
            <w:r w:rsidR="00600265" w:rsidRPr="00C60D5D">
              <w:rPr>
                <w:rStyle w:val="Hyperlink"/>
                <w:rFonts w:ascii="Times New Roman" w:eastAsia="Times New Roman" w:hAnsi="Times New Roman" w:cs="Times New Roman"/>
                <w:b/>
                <w:noProof/>
              </w:rPr>
              <w:t>2.3 Results</w:t>
            </w:r>
            <w:r w:rsidR="00600265">
              <w:rPr>
                <w:noProof/>
                <w:webHidden/>
              </w:rPr>
              <w:tab/>
            </w:r>
            <w:r w:rsidR="00600265">
              <w:rPr>
                <w:noProof/>
                <w:webHidden/>
              </w:rPr>
              <w:fldChar w:fldCharType="begin"/>
            </w:r>
            <w:r w:rsidR="00600265">
              <w:rPr>
                <w:noProof/>
                <w:webHidden/>
              </w:rPr>
              <w:instrText xml:space="preserve"> PAGEREF _Toc150735228 \h </w:instrText>
            </w:r>
            <w:r w:rsidR="00600265">
              <w:rPr>
                <w:noProof/>
                <w:webHidden/>
              </w:rPr>
            </w:r>
            <w:r w:rsidR="00600265">
              <w:rPr>
                <w:noProof/>
                <w:webHidden/>
              </w:rPr>
              <w:fldChar w:fldCharType="separate"/>
            </w:r>
            <w:r w:rsidR="00600265">
              <w:rPr>
                <w:noProof/>
                <w:webHidden/>
              </w:rPr>
              <w:t>33</w:t>
            </w:r>
            <w:r w:rsidR="00600265">
              <w:rPr>
                <w:noProof/>
                <w:webHidden/>
              </w:rPr>
              <w:fldChar w:fldCharType="end"/>
            </w:r>
          </w:hyperlink>
        </w:p>
        <w:p w14:paraId="672771D1" w14:textId="06A41C6A" w:rsidR="00600265" w:rsidRDefault="00000000">
          <w:pPr>
            <w:pStyle w:val="TOC3"/>
            <w:tabs>
              <w:tab w:val="right" w:leader="dot" w:pos="9019"/>
            </w:tabs>
            <w:rPr>
              <w:noProof/>
            </w:rPr>
          </w:pPr>
          <w:hyperlink w:anchor="_Toc150735229" w:history="1">
            <w:r w:rsidR="00600265" w:rsidRPr="00C60D5D">
              <w:rPr>
                <w:rStyle w:val="Hyperlink"/>
                <w:rFonts w:ascii="Times New Roman" w:eastAsia="Times New Roman" w:hAnsi="Times New Roman" w:cs="Times New Roman"/>
                <w:b/>
                <w:noProof/>
              </w:rPr>
              <w:t>2.3.1 Model Selection</w:t>
            </w:r>
            <w:r w:rsidR="00600265">
              <w:rPr>
                <w:noProof/>
                <w:webHidden/>
              </w:rPr>
              <w:tab/>
            </w:r>
            <w:r w:rsidR="00600265">
              <w:rPr>
                <w:noProof/>
                <w:webHidden/>
              </w:rPr>
              <w:fldChar w:fldCharType="begin"/>
            </w:r>
            <w:r w:rsidR="00600265">
              <w:rPr>
                <w:noProof/>
                <w:webHidden/>
              </w:rPr>
              <w:instrText xml:space="preserve"> PAGEREF _Toc150735229 \h </w:instrText>
            </w:r>
            <w:r w:rsidR="00600265">
              <w:rPr>
                <w:noProof/>
                <w:webHidden/>
              </w:rPr>
            </w:r>
            <w:r w:rsidR="00600265">
              <w:rPr>
                <w:noProof/>
                <w:webHidden/>
              </w:rPr>
              <w:fldChar w:fldCharType="separate"/>
            </w:r>
            <w:r w:rsidR="00600265">
              <w:rPr>
                <w:noProof/>
                <w:webHidden/>
              </w:rPr>
              <w:t>33</w:t>
            </w:r>
            <w:r w:rsidR="00600265">
              <w:rPr>
                <w:noProof/>
                <w:webHidden/>
              </w:rPr>
              <w:fldChar w:fldCharType="end"/>
            </w:r>
          </w:hyperlink>
        </w:p>
        <w:p w14:paraId="6F463BFC" w14:textId="0FC66440" w:rsidR="00600265" w:rsidRDefault="00000000">
          <w:pPr>
            <w:pStyle w:val="TOC3"/>
            <w:tabs>
              <w:tab w:val="right" w:leader="dot" w:pos="9019"/>
            </w:tabs>
            <w:rPr>
              <w:noProof/>
            </w:rPr>
          </w:pPr>
          <w:hyperlink w:anchor="_Toc150735230" w:history="1">
            <w:r w:rsidR="00600265" w:rsidRPr="00C60D5D">
              <w:rPr>
                <w:rStyle w:val="Hyperlink"/>
                <w:rFonts w:ascii="Times New Roman" w:eastAsia="Times New Roman" w:hAnsi="Times New Roman" w:cs="Times New Roman"/>
                <w:b/>
                <w:noProof/>
              </w:rPr>
              <w:t>2.3.2 Phylogenetic Stochastic Mapping</w:t>
            </w:r>
            <w:r w:rsidR="00600265">
              <w:rPr>
                <w:noProof/>
                <w:webHidden/>
              </w:rPr>
              <w:tab/>
            </w:r>
            <w:r w:rsidR="00600265">
              <w:rPr>
                <w:noProof/>
                <w:webHidden/>
              </w:rPr>
              <w:fldChar w:fldCharType="begin"/>
            </w:r>
            <w:r w:rsidR="00600265">
              <w:rPr>
                <w:noProof/>
                <w:webHidden/>
              </w:rPr>
              <w:instrText xml:space="preserve"> PAGEREF _Toc150735230 \h </w:instrText>
            </w:r>
            <w:r w:rsidR="00600265">
              <w:rPr>
                <w:noProof/>
                <w:webHidden/>
              </w:rPr>
            </w:r>
            <w:r w:rsidR="00600265">
              <w:rPr>
                <w:noProof/>
                <w:webHidden/>
              </w:rPr>
              <w:fldChar w:fldCharType="separate"/>
            </w:r>
            <w:r w:rsidR="00600265">
              <w:rPr>
                <w:noProof/>
                <w:webHidden/>
              </w:rPr>
              <w:t>34</w:t>
            </w:r>
            <w:r w:rsidR="00600265">
              <w:rPr>
                <w:noProof/>
                <w:webHidden/>
              </w:rPr>
              <w:fldChar w:fldCharType="end"/>
            </w:r>
          </w:hyperlink>
        </w:p>
        <w:p w14:paraId="74782350" w14:textId="69D69873" w:rsidR="00600265" w:rsidRDefault="00000000">
          <w:pPr>
            <w:pStyle w:val="TOC2"/>
            <w:tabs>
              <w:tab w:val="right" w:leader="dot" w:pos="9019"/>
            </w:tabs>
            <w:rPr>
              <w:noProof/>
            </w:rPr>
          </w:pPr>
          <w:hyperlink w:anchor="_Toc150735231" w:history="1">
            <w:r w:rsidR="00600265" w:rsidRPr="00C60D5D">
              <w:rPr>
                <w:rStyle w:val="Hyperlink"/>
                <w:rFonts w:ascii="Times New Roman" w:eastAsia="Times New Roman" w:hAnsi="Times New Roman" w:cs="Times New Roman"/>
                <w:b/>
                <w:noProof/>
              </w:rPr>
              <w:t>2.4 Discussion</w:t>
            </w:r>
            <w:r w:rsidR="00600265">
              <w:rPr>
                <w:noProof/>
                <w:webHidden/>
              </w:rPr>
              <w:tab/>
            </w:r>
            <w:r w:rsidR="00600265">
              <w:rPr>
                <w:noProof/>
                <w:webHidden/>
              </w:rPr>
              <w:fldChar w:fldCharType="begin"/>
            </w:r>
            <w:r w:rsidR="00600265">
              <w:rPr>
                <w:noProof/>
                <w:webHidden/>
              </w:rPr>
              <w:instrText xml:space="preserve"> PAGEREF _Toc150735231 \h </w:instrText>
            </w:r>
            <w:r w:rsidR="00600265">
              <w:rPr>
                <w:noProof/>
                <w:webHidden/>
              </w:rPr>
            </w:r>
            <w:r w:rsidR="00600265">
              <w:rPr>
                <w:noProof/>
                <w:webHidden/>
              </w:rPr>
              <w:fldChar w:fldCharType="separate"/>
            </w:r>
            <w:r w:rsidR="00600265">
              <w:rPr>
                <w:noProof/>
                <w:webHidden/>
              </w:rPr>
              <w:t>36</w:t>
            </w:r>
            <w:r w:rsidR="00600265">
              <w:rPr>
                <w:noProof/>
                <w:webHidden/>
              </w:rPr>
              <w:fldChar w:fldCharType="end"/>
            </w:r>
          </w:hyperlink>
        </w:p>
        <w:p w14:paraId="3FEF9C23" w14:textId="7496BE8E" w:rsidR="00600265" w:rsidRDefault="00000000">
          <w:pPr>
            <w:pStyle w:val="TOC3"/>
            <w:tabs>
              <w:tab w:val="right" w:leader="dot" w:pos="9019"/>
            </w:tabs>
            <w:rPr>
              <w:noProof/>
            </w:rPr>
          </w:pPr>
          <w:hyperlink w:anchor="_Toc150735232" w:history="1">
            <w:r w:rsidR="00600265" w:rsidRPr="00C60D5D">
              <w:rPr>
                <w:rStyle w:val="Hyperlink"/>
                <w:rFonts w:ascii="Times New Roman" w:eastAsia="Times New Roman" w:hAnsi="Times New Roman" w:cs="Times New Roman"/>
                <w:b/>
                <w:noProof/>
              </w:rPr>
              <w:t>2.4.1 Summary of Model Selection</w:t>
            </w:r>
            <w:r w:rsidR="00600265">
              <w:rPr>
                <w:noProof/>
                <w:webHidden/>
              </w:rPr>
              <w:tab/>
            </w:r>
            <w:r w:rsidR="00600265">
              <w:rPr>
                <w:noProof/>
                <w:webHidden/>
              </w:rPr>
              <w:fldChar w:fldCharType="begin"/>
            </w:r>
            <w:r w:rsidR="00600265">
              <w:rPr>
                <w:noProof/>
                <w:webHidden/>
              </w:rPr>
              <w:instrText xml:space="preserve"> PAGEREF _Toc150735232 \h </w:instrText>
            </w:r>
            <w:r w:rsidR="00600265">
              <w:rPr>
                <w:noProof/>
                <w:webHidden/>
              </w:rPr>
            </w:r>
            <w:r w:rsidR="00600265">
              <w:rPr>
                <w:noProof/>
                <w:webHidden/>
              </w:rPr>
              <w:fldChar w:fldCharType="separate"/>
            </w:r>
            <w:r w:rsidR="00600265">
              <w:rPr>
                <w:noProof/>
                <w:webHidden/>
              </w:rPr>
              <w:t>36</w:t>
            </w:r>
            <w:r w:rsidR="00600265">
              <w:rPr>
                <w:noProof/>
                <w:webHidden/>
              </w:rPr>
              <w:fldChar w:fldCharType="end"/>
            </w:r>
          </w:hyperlink>
        </w:p>
        <w:p w14:paraId="6645D017" w14:textId="19D9A259" w:rsidR="00600265" w:rsidRDefault="00000000">
          <w:pPr>
            <w:pStyle w:val="TOC3"/>
            <w:tabs>
              <w:tab w:val="right" w:leader="dot" w:pos="9019"/>
            </w:tabs>
            <w:rPr>
              <w:noProof/>
            </w:rPr>
          </w:pPr>
          <w:hyperlink w:anchor="_Toc150735233" w:history="1">
            <w:r w:rsidR="00600265" w:rsidRPr="00C60D5D">
              <w:rPr>
                <w:rStyle w:val="Hyperlink"/>
                <w:rFonts w:ascii="Times New Roman" w:eastAsia="Times New Roman" w:hAnsi="Times New Roman" w:cs="Times New Roman"/>
                <w:b/>
                <w:noProof/>
              </w:rPr>
              <w:t>2.4.2 Summary of Phylogenetic Stochastic Mapping</w:t>
            </w:r>
            <w:r w:rsidR="00600265">
              <w:rPr>
                <w:noProof/>
                <w:webHidden/>
              </w:rPr>
              <w:tab/>
            </w:r>
            <w:r w:rsidR="00600265">
              <w:rPr>
                <w:noProof/>
                <w:webHidden/>
              </w:rPr>
              <w:fldChar w:fldCharType="begin"/>
            </w:r>
            <w:r w:rsidR="00600265">
              <w:rPr>
                <w:noProof/>
                <w:webHidden/>
              </w:rPr>
              <w:instrText xml:space="preserve"> PAGEREF _Toc150735233 \h </w:instrText>
            </w:r>
            <w:r w:rsidR="00600265">
              <w:rPr>
                <w:noProof/>
                <w:webHidden/>
              </w:rPr>
            </w:r>
            <w:r w:rsidR="00600265">
              <w:rPr>
                <w:noProof/>
                <w:webHidden/>
              </w:rPr>
              <w:fldChar w:fldCharType="separate"/>
            </w:r>
            <w:r w:rsidR="00600265">
              <w:rPr>
                <w:noProof/>
                <w:webHidden/>
              </w:rPr>
              <w:t>39</w:t>
            </w:r>
            <w:r w:rsidR="00600265">
              <w:rPr>
                <w:noProof/>
                <w:webHidden/>
              </w:rPr>
              <w:fldChar w:fldCharType="end"/>
            </w:r>
          </w:hyperlink>
        </w:p>
        <w:p w14:paraId="1F4CF958" w14:textId="57D62861" w:rsidR="00600265" w:rsidRDefault="00000000">
          <w:pPr>
            <w:pStyle w:val="TOC3"/>
            <w:tabs>
              <w:tab w:val="right" w:leader="dot" w:pos="9019"/>
            </w:tabs>
            <w:rPr>
              <w:noProof/>
            </w:rPr>
          </w:pPr>
          <w:hyperlink w:anchor="_Toc150735234" w:history="1">
            <w:r w:rsidR="00600265" w:rsidRPr="00C60D5D">
              <w:rPr>
                <w:rStyle w:val="Hyperlink"/>
                <w:rFonts w:ascii="Times New Roman" w:eastAsia="Times New Roman" w:hAnsi="Times New Roman" w:cs="Times New Roman"/>
                <w:b/>
                <w:noProof/>
              </w:rPr>
              <w:t>2.4.3 Concluding Remarks</w:t>
            </w:r>
            <w:r w:rsidR="00600265">
              <w:rPr>
                <w:noProof/>
                <w:webHidden/>
              </w:rPr>
              <w:tab/>
            </w:r>
            <w:r w:rsidR="00600265">
              <w:rPr>
                <w:noProof/>
                <w:webHidden/>
              </w:rPr>
              <w:fldChar w:fldCharType="begin"/>
            </w:r>
            <w:r w:rsidR="00600265">
              <w:rPr>
                <w:noProof/>
                <w:webHidden/>
              </w:rPr>
              <w:instrText xml:space="preserve"> PAGEREF _Toc150735234 \h </w:instrText>
            </w:r>
            <w:r w:rsidR="00600265">
              <w:rPr>
                <w:noProof/>
                <w:webHidden/>
              </w:rPr>
            </w:r>
            <w:r w:rsidR="00600265">
              <w:rPr>
                <w:noProof/>
                <w:webHidden/>
              </w:rPr>
              <w:fldChar w:fldCharType="separate"/>
            </w:r>
            <w:r w:rsidR="00600265">
              <w:rPr>
                <w:noProof/>
                <w:webHidden/>
              </w:rPr>
              <w:t>40</w:t>
            </w:r>
            <w:r w:rsidR="00600265">
              <w:rPr>
                <w:noProof/>
                <w:webHidden/>
              </w:rPr>
              <w:fldChar w:fldCharType="end"/>
            </w:r>
          </w:hyperlink>
        </w:p>
        <w:p w14:paraId="67066987" w14:textId="39E0CD63" w:rsidR="00600265" w:rsidRDefault="00000000">
          <w:pPr>
            <w:pStyle w:val="TOC2"/>
            <w:tabs>
              <w:tab w:val="right" w:leader="dot" w:pos="9019"/>
            </w:tabs>
            <w:rPr>
              <w:noProof/>
            </w:rPr>
          </w:pPr>
          <w:hyperlink w:anchor="_Toc150735235" w:history="1">
            <w:r w:rsidR="00600265" w:rsidRPr="00C60D5D">
              <w:rPr>
                <w:rStyle w:val="Hyperlink"/>
                <w:rFonts w:ascii="Times New Roman" w:eastAsia="Times New Roman" w:hAnsi="Times New Roman" w:cs="Times New Roman"/>
                <w:b/>
                <w:noProof/>
              </w:rPr>
              <w:t>Chapter 3: General Discussion</w:t>
            </w:r>
            <w:r w:rsidR="00600265">
              <w:rPr>
                <w:noProof/>
                <w:webHidden/>
              </w:rPr>
              <w:tab/>
            </w:r>
            <w:r w:rsidR="00600265">
              <w:rPr>
                <w:noProof/>
                <w:webHidden/>
              </w:rPr>
              <w:fldChar w:fldCharType="begin"/>
            </w:r>
            <w:r w:rsidR="00600265">
              <w:rPr>
                <w:noProof/>
                <w:webHidden/>
              </w:rPr>
              <w:instrText xml:space="preserve"> PAGEREF _Toc150735235 \h </w:instrText>
            </w:r>
            <w:r w:rsidR="00600265">
              <w:rPr>
                <w:noProof/>
                <w:webHidden/>
              </w:rPr>
            </w:r>
            <w:r w:rsidR="00600265">
              <w:rPr>
                <w:noProof/>
                <w:webHidden/>
              </w:rPr>
              <w:fldChar w:fldCharType="separate"/>
            </w:r>
            <w:r w:rsidR="00600265">
              <w:rPr>
                <w:noProof/>
                <w:webHidden/>
              </w:rPr>
              <w:t>42</w:t>
            </w:r>
            <w:r w:rsidR="00600265">
              <w:rPr>
                <w:noProof/>
                <w:webHidden/>
              </w:rPr>
              <w:fldChar w:fldCharType="end"/>
            </w:r>
          </w:hyperlink>
        </w:p>
        <w:p w14:paraId="7C0B4199" w14:textId="76B3C88D" w:rsidR="00600265" w:rsidRDefault="00000000">
          <w:pPr>
            <w:pStyle w:val="TOC3"/>
            <w:tabs>
              <w:tab w:val="right" w:leader="dot" w:pos="9019"/>
            </w:tabs>
            <w:rPr>
              <w:noProof/>
            </w:rPr>
          </w:pPr>
          <w:hyperlink w:anchor="_Toc150735236" w:history="1">
            <w:r w:rsidR="00600265" w:rsidRPr="00C60D5D">
              <w:rPr>
                <w:rStyle w:val="Hyperlink"/>
                <w:rFonts w:ascii="Times New Roman" w:eastAsia="Times New Roman" w:hAnsi="Times New Roman" w:cs="Times New Roman"/>
                <w:b/>
                <w:noProof/>
              </w:rPr>
              <w:t>3.1 Thesis Aim</w:t>
            </w:r>
            <w:r w:rsidR="00600265">
              <w:rPr>
                <w:noProof/>
                <w:webHidden/>
              </w:rPr>
              <w:tab/>
            </w:r>
            <w:r w:rsidR="00600265">
              <w:rPr>
                <w:noProof/>
                <w:webHidden/>
              </w:rPr>
              <w:fldChar w:fldCharType="begin"/>
            </w:r>
            <w:r w:rsidR="00600265">
              <w:rPr>
                <w:noProof/>
                <w:webHidden/>
              </w:rPr>
              <w:instrText xml:space="preserve"> PAGEREF _Toc150735236 \h </w:instrText>
            </w:r>
            <w:r w:rsidR="00600265">
              <w:rPr>
                <w:noProof/>
                <w:webHidden/>
              </w:rPr>
            </w:r>
            <w:r w:rsidR="00600265">
              <w:rPr>
                <w:noProof/>
                <w:webHidden/>
              </w:rPr>
              <w:fldChar w:fldCharType="separate"/>
            </w:r>
            <w:r w:rsidR="00600265">
              <w:rPr>
                <w:noProof/>
                <w:webHidden/>
              </w:rPr>
              <w:t>42</w:t>
            </w:r>
            <w:r w:rsidR="00600265">
              <w:rPr>
                <w:noProof/>
                <w:webHidden/>
              </w:rPr>
              <w:fldChar w:fldCharType="end"/>
            </w:r>
          </w:hyperlink>
        </w:p>
        <w:p w14:paraId="56E07774" w14:textId="7DCB7C11" w:rsidR="00600265" w:rsidRDefault="00000000">
          <w:pPr>
            <w:pStyle w:val="TOC3"/>
            <w:tabs>
              <w:tab w:val="right" w:leader="dot" w:pos="9019"/>
            </w:tabs>
            <w:rPr>
              <w:noProof/>
            </w:rPr>
          </w:pPr>
          <w:hyperlink w:anchor="_Toc150735237" w:history="1">
            <w:r w:rsidR="00600265" w:rsidRPr="00C60D5D">
              <w:rPr>
                <w:rStyle w:val="Hyperlink"/>
                <w:rFonts w:ascii="Times New Roman" w:eastAsia="Times New Roman" w:hAnsi="Times New Roman" w:cs="Times New Roman"/>
                <w:b/>
                <w:noProof/>
              </w:rPr>
              <w:t>3.2 Overview</w:t>
            </w:r>
            <w:r w:rsidR="00600265">
              <w:rPr>
                <w:noProof/>
                <w:webHidden/>
              </w:rPr>
              <w:tab/>
            </w:r>
            <w:r w:rsidR="00600265">
              <w:rPr>
                <w:noProof/>
                <w:webHidden/>
              </w:rPr>
              <w:fldChar w:fldCharType="begin"/>
            </w:r>
            <w:r w:rsidR="00600265">
              <w:rPr>
                <w:noProof/>
                <w:webHidden/>
              </w:rPr>
              <w:instrText xml:space="preserve"> PAGEREF _Toc150735237 \h </w:instrText>
            </w:r>
            <w:r w:rsidR="00600265">
              <w:rPr>
                <w:noProof/>
                <w:webHidden/>
              </w:rPr>
            </w:r>
            <w:r w:rsidR="00600265">
              <w:rPr>
                <w:noProof/>
                <w:webHidden/>
              </w:rPr>
              <w:fldChar w:fldCharType="separate"/>
            </w:r>
            <w:r w:rsidR="00600265">
              <w:rPr>
                <w:noProof/>
                <w:webHidden/>
              </w:rPr>
              <w:t>42</w:t>
            </w:r>
            <w:r w:rsidR="00600265">
              <w:rPr>
                <w:noProof/>
                <w:webHidden/>
              </w:rPr>
              <w:fldChar w:fldCharType="end"/>
            </w:r>
          </w:hyperlink>
        </w:p>
        <w:p w14:paraId="7C537421" w14:textId="50C38FA1" w:rsidR="00600265" w:rsidRDefault="00000000">
          <w:pPr>
            <w:pStyle w:val="TOC3"/>
            <w:tabs>
              <w:tab w:val="right" w:leader="dot" w:pos="9019"/>
            </w:tabs>
            <w:rPr>
              <w:noProof/>
            </w:rPr>
          </w:pPr>
          <w:hyperlink w:anchor="_Toc150735238" w:history="1">
            <w:r w:rsidR="00600265" w:rsidRPr="00C60D5D">
              <w:rPr>
                <w:rStyle w:val="Hyperlink"/>
                <w:rFonts w:ascii="Times New Roman" w:eastAsia="Times New Roman" w:hAnsi="Times New Roman" w:cs="Times New Roman"/>
                <w:b/>
                <w:noProof/>
              </w:rPr>
              <w:t>3.3 Implications of Research</w:t>
            </w:r>
            <w:r w:rsidR="00600265">
              <w:rPr>
                <w:noProof/>
                <w:webHidden/>
              </w:rPr>
              <w:tab/>
            </w:r>
            <w:r w:rsidR="00600265">
              <w:rPr>
                <w:noProof/>
                <w:webHidden/>
              </w:rPr>
              <w:fldChar w:fldCharType="begin"/>
            </w:r>
            <w:r w:rsidR="00600265">
              <w:rPr>
                <w:noProof/>
                <w:webHidden/>
              </w:rPr>
              <w:instrText xml:space="preserve"> PAGEREF _Toc150735238 \h </w:instrText>
            </w:r>
            <w:r w:rsidR="00600265">
              <w:rPr>
                <w:noProof/>
                <w:webHidden/>
              </w:rPr>
            </w:r>
            <w:r w:rsidR="00600265">
              <w:rPr>
                <w:noProof/>
                <w:webHidden/>
              </w:rPr>
              <w:fldChar w:fldCharType="separate"/>
            </w:r>
            <w:r w:rsidR="00600265">
              <w:rPr>
                <w:noProof/>
                <w:webHidden/>
              </w:rPr>
              <w:t>43</w:t>
            </w:r>
            <w:r w:rsidR="00600265">
              <w:rPr>
                <w:noProof/>
                <w:webHidden/>
              </w:rPr>
              <w:fldChar w:fldCharType="end"/>
            </w:r>
          </w:hyperlink>
        </w:p>
        <w:p w14:paraId="289B11C6" w14:textId="4503A7E3" w:rsidR="00600265" w:rsidRDefault="00000000">
          <w:pPr>
            <w:pStyle w:val="TOC3"/>
            <w:tabs>
              <w:tab w:val="right" w:leader="dot" w:pos="9019"/>
            </w:tabs>
            <w:rPr>
              <w:noProof/>
            </w:rPr>
          </w:pPr>
          <w:hyperlink w:anchor="_Toc150735239" w:history="1">
            <w:r w:rsidR="00600265" w:rsidRPr="00C60D5D">
              <w:rPr>
                <w:rStyle w:val="Hyperlink"/>
                <w:rFonts w:ascii="Times New Roman" w:eastAsia="Times New Roman" w:hAnsi="Times New Roman" w:cs="Times New Roman"/>
                <w:b/>
                <w:noProof/>
              </w:rPr>
              <w:t>3.4 Limitations and Future Directions</w:t>
            </w:r>
            <w:r w:rsidR="00600265">
              <w:rPr>
                <w:noProof/>
                <w:webHidden/>
              </w:rPr>
              <w:tab/>
            </w:r>
            <w:r w:rsidR="00600265">
              <w:rPr>
                <w:noProof/>
                <w:webHidden/>
              </w:rPr>
              <w:fldChar w:fldCharType="begin"/>
            </w:r>
            <w:r w:rsidR="00600265">
              <w:rPr>
                <w:noProof/>
                <w:webHidden/>
              </w:rPr>
              <w:instrText xml:space="preserve"> PAGEREF _Toc150735239 \h </w:instrText>
            </w:r>
            <w:r w:rsidR="00600265">
              <w:rPr>
                <w:noProof/>
                <w:webHidden/>
              </w:rPr>
            </w:r>
            <w:r w:rsidR="00600265">
              <w:rPr>
                <w:noProof/>
                <w:webHidden/>
              </w:rPr>
              <w:fldChar w:fldCharType="separate"/>
            </w:r>
            <w:r w:rsidR="00600265">
              <w:rPr>
                <w:noProof/>
                <w:webHidden/>
              </w:rPr>
              <w:t>45</w:t>
            </w:r>
            <w:r w:rsidR="00600265">
              <w:rPr>
                <w:noProof/>
                <w:webHidden/>
              </w:rPr>
              <w:fldChar w:fldCharType="end"/>
            </w:r>
          </w:hyperlink>
        </w:p>
        <w:p w14:paraId="60058F1A" w14:textId="315975B8" w:rsidR="00600265" w:rsidRDefault="00000000">
          <w:pPr>
            <w:pStyle w:val="TOC4"/>
            <w:tabs>
              <w:tab w:val="right" w:leader="dot" w:pos="9019"/>
            </w:tabs>
            <w:rPr>
              <w:noProof/>
            </w:rPr>
          </w:pPr>
          <w:hyperlink w:anchor="_Toc150735240" w:history="1">
            <w:r w:rsidR="00600265" w:rsidRPr="00C60D5D">
              <w:rPr>
                <w:rStyle w:val="Hyperlink"/>
                <w:rFonts w:ascii="Times New Roman" w:eastAsia="Times New Roman" w:hAnsi="Times New Roman" w:cs="Times New Roman"/>
                <w:b/>
                <w:noProof/>
              </w:rPr>
              <w:t>3.4.1 Study Limitations</w:t>
            </w:r>
            <w:r w:rsidR="00600265">
              <w:rPr>
                <w:noProof/>
                <w:webHidden/>
              </w:rPr>
              <w:tab/>
            </w:r>
            <w:r w:rsidR="00600265">
              <w:rPr>
                <w:noProof/>
                <w:webHidden/>
              </w:rPr>
              <w:fldChar w:fldCharType="begin"/>
            </w:r>
            <w:r w:rsidR="00600265">
              <w:rPr>
                <w:noProof/>
                <w:webHidden/>
              </w:rPr>
              <w:instrText xml:space="preserve"> PAGEREF _Toc150735240 \h </w:instrText>
            </w:r>
            <w:r w:rsidR="00600265">
              <w:rPr>
                <w:noProof/>
                <w:webHidden/>
              </w:rPr>
            </w:r>
            <w:r w:rsidR="00600265">
              <w:rPr>
                <w:noProof/>
                <w:webHidden/>
              </w:rPr>
              <w:fldChar w:fldCharType="separate"/>
            </w:r>
            <w:r w:rsidR="00600265">
              <w:rPr>
                <w:noProof/>
                <w:webHidden/>
              </w:rPr>
              <w:t>45</w:t>
            </w:r>
            <w:r w:rsidR="00600265">
              <w:rPr>
                <w:noProof/>
                <w:webHidden/>
              </w:rPr>
              <w:fldChar w:fldCharType="end"/>
            </w:r>
          </w:hyperlink>
        </w:p>
        <w:p w14:paraId="504FBECC" w14:textId="45D2B216" w:rsidR="00600265" w:rsidRDefault="00000000">
          <w:pPr>
            <w:pStyle w:val="TOC4"/>
            <w:tabs>
              <w:tab w:val="right" w:leader="dot" w:pos="9019"/>
            </w:tabs>
            <w:rPr>
              <w:noProof/>
            </w:rPr>
          </w:pPr>
          <w:hyperlink w:anchor="_Toc150735241" w:history="1">
            <w:r w:rsidR="00600265" w:rsidRPr="00C60D5D">
              <w:rPr>
                <w:rStyle w:val="Hyperlink"/>
                <w:rFonts w:ascii="Times New Roman" w:eastAsia="Times New Roman" w:hAnsi="Times New Roman" w:cs="Times New Roman"/>
                <w:b/>
                <w:noProof/>
              </w:rPr>
              <w:t>3.4.2 Future Directions</w:t>
            </w:r>
            <w:r w:rsidR="00600265">
              <w:rPr>
                <w:noProof/>
                <w:webHidden/>
              </w:rPr>
              <w:tab/>
            </w:r>
            <w:r w:rsidR="00600265">
              <w:rPr>
                <w:noProof/>
                <w:webHidden/>
              </w:rPr>
              <w:fldChar w:fldCharType="begin"/>
            </w:r>
            <w:r w:rsidR="00600265">
              <w:rPr>
                <w:noProof/>
                <w:webHidden/>
              </w:rPr>
              <w:instrText xml:space="preserve"> PAGEREF _Toc150735241 \h </w:instrText>
            </w:r>
            <w:r w:rsidR="00600265">
              <w:rPr>
                <w:noProof/>
                <w:webHidden/>
              </w:rPr>
            </w:r>
            <w:r w:rsidR="00600265">
              <w:rPr>
                <w:noProof/>
                <w:webHidden/>
              </w:rPr>
              <w:fldChar w:fldCharType="separate"/>
            </w:r>
            <w:r w:rsidR="00600265">
              <w:rPr>
                <w:noProof/>
                <w:webHidden/>
              </w:rPr>
              <w:t>45</w:t>
            </w:r>
            <w:r w:rsidR="00600265">
              <w:rPr>
                <w:noProof/>
                <w:webHidden/>
              </w:rPr>
              <w:fldChar w:fldCharType="end"/>
            </w:r>
          </w:hyperlink>
        </w:p>
        <w:p w14:paraId="1E577699" w14:textId="3E334A1F" w:rsidR="00600265" w:rsidRDefault="00000000">
          <w:pPr>
            <w:pStyle w:val="TOC3"/>
            <w:tabs>
              <w:tab w:val="right" w:leader="dot" w:pos="9019"/>
            </w:tabs>
            <w:rPr>
              <w:noProof/>
            </w:rPr>
          </w:pPr>
          <w:hyperlink w:anchor="_Toc150735242" w:history="1">
            <w:r w:rsidR="00600265" w:rsidRPr="00C60D5D">
              <w:rPr>
                <w:rStyle w:val="Hyperlink"/>
                <w:rFonts w:ascii="Times New Roman" w:eastAsia="Times New Roman" w:hAnsi="Times New Roman" w:cs="Times New Roman"/>
                <w:b/>
                <w:noProof/>
              </w:rPr>
              <w:t>3.5 Conclusion</w:t>
            </w:r>
            <w:r w:rsidR="00600265">
              <w:rPr>
                <w:noProof/>
                <w:webHidden/>
              </w:rPr>
              <w:tab/>
            </w:r>
            <w:r w:rsidR="00600265">
              <w:rPr>
                <w:noProof/>
                <w:webHidden/>
              </w:rPr>
              <w:fldChar w:fldCharType="begin"/>
            </w:r>
            <w:r w:rsidR="00600265">
              <w:rPr>
                <w:noProof/>
                <w:webHidden/>
              </w:rPr>
              <w:instrText xml:space="preserve"> PAGEREF _Toc150735242 \h </w:instrText>
            </w:r>
            <w:r w:rsidR="00600265">
              <w:rPr>
                <w:noProof/>
                <w:webHidden/>
              </w:rPr>
            </w:r>
            <w:r w:rsidR="00600265">
              <w:rPr>
                <w:noProof/>
                <w:webHidden/>
              </w:rPr>
              <w:fldChar w:fldCharType="separate"/>
            </w:r>
            <w:r w:rsidR="00600265">
              <w:rPr>
                <w:noProof/>
                <w:webHidden/>
              </w:rPr>
              <w:t>46</w:t>
            </w:r>
            <w:r w:rsidR="00600265">
              <w:rPr>
                <w:noProof/>
                <w:webHidden/>
              </w:rPr>
              <w:fldChar w:fldCharType="end"/>
            </w:r>
          </w:hyperlink>
        </w:p>
        <w:p w14:paraId="1C6D80EF" w14:textId="4FAEC188" w:rsidR="00600265" w:rsidRDefault="00000000">
          <w:pPr>
            <w:pStyle w:val="TOC1"/>
            <w:tabs>
              <w:tab w:val="right" w:leader="dot" w:pos="9019"/>
            </w:tabs>
            <w:rPr>
              <w:noProof/>
            </w:rPr>
          </w:pPr>
          <w:hyperlink w:anchor="_Toc150735243" w:history="1">
            <w:r w:rsidR="00600265" w:rsidRPr="00C60D5D">
              <w:rPr>
                <w:rStyle w:val="Hyperlink"/>
                <w:rFonts w:ascii="Times New Roman" w:eastAsia="Times New Roman" w:hAnsi="Times New Roman" w:cs="Times New Roman"/>
                <w:b/>
                <w:noProof/>
              </w:rPr>
              <w:t>References</w:t>
            </w:r>
            <w:r w:rsidR="00600265">
              <w:rPr>
                <w:noProof/>
                <w:webHidden/>
              </w:rPr>
              <w:tab/>
            </w:r>
            <w:r w:rsidR="00600265">
              <w:rPr>
                <w:noProof/>
                <w:webHidden/>
              </w:rPr>
              <w:fldChar w:fldCharType="begin"/>
            </w:r>
            <w:r w:rsidR="00600265">
              <w:rPr>
                <w:noProof/>
                <w:webHidden/>
              </w:rPr>
              <w:instrText xml:space="preserve"> PAGEREF _Toc150735243 \h </w:instrText>
            </w:r>
            <w:r w:rsidR="00600265">
              <w:rPr>
                <w:noProof/>
                <w:webHidden/>
              </w:rPr>
            </w:r>
            <w:r w:rsidR="00600265">
              <w:rPr>
                <w:noProof/>
                <w:webHidden/>
              </w:rPr>
              <w:fldChar w:fldCharType="separate"/>
            </w:r>
            <w:r w:rsidR="00600265">
              <w:rPr>
                <w:noProof/>
                <w:webHidden/>
              </w:rPr>
              <w:t>47</w:t>
            </w:r>
            <w:r w:rsidR="00600265">
              <w:rPr>
                <w:noProof/>
                <w:webHidden/>
              </w:rPr>
              <w:fldChar w:fldCharType="end"/>
            </w:r>
          </w:hyperlink>
        </w:p>
        <w:p w14:paraId="2FF810E4" w14:textId="6874A3D5" w:rsidR="00600265" w:rsidRDefault="00000000">
          <w:pPr>
            <w:pStyle w:val="TOC1"/>
            <w:tabs>
              <w:tab w:val="right" w:leader="dot" w:pos="9019"/>
            </w:tabs>
            <w:rPr>
              <w:noProof/>
            </w:rPr>
          </w:pPr>
          <w:hyperlink w:anchor="_Toc150735244" w:history="1">
            <w:r w:rsidR="00600265" w:rsidRPr="00C60D5D">
              <w:rPr>
                <w:rStyle w:val="Hyperlink"/>
                <w:rFonts w:ascii="Times New Roman" w:eastAsia="Times New Roman" w:hAnsi="Times New Roman" w:cs="Times New Roman"/>
                <w:b/>
                <w:noProof/>
              </w:rPr>
              <w:t>Appendices</w:t>
            </w:r>
            <w:r w:rsidR="00600265">
              <w:rPr>
                <w:noProof/>
                <w:webHidden/>
              </w:rPr>
              <w:tab/>
            </w:r>
            <w:r w:rsidR="00600265">
              <w:rPr>
                <w:noProof/>
                <w:webHidden/>
              </w:rPr>
              <w:fldChar w:fldCharType="begin"/>
            </w:r>
            <w:r w:rsidR="00600265">
              <w:rPr>
                <w:noProof/>
                <w:webHidden/>
              </w:rPr>
              <w:instrText xml:space="preserve"> PAGEREF _Toc150735244 \h </w:instrText>
            </w:r>
            <w:r w:rsidR="00600265">
              <w:rPr>
                <w:noProof/>
                <w:webHidden/>
              </w:rPr>
            </w:r>
            <w:r w:rsidR="00600265">
              <w:rPr>
                <w:noProof/>
                <w:webHidden/>
              </w:rPr>
              <w:fldChar w:fldCharType="separate"/>
            </w:r>
            <w:r w:rsidR="00600265">
              <w:rPr>
                <w:noProof/>
                <w:webHidden/>
              </w:rPr>
              <w:t>56</w:t>
            </w:r>
            <w:r w:rsidR="00600265">
              <w:rPr>
                <w:noProof/>
                <w:webHidden/>
              </w:rPr>
              <w:fldChar w:fldCharType="end"/>
            </w:r>
          </w:hyperlink>
        </w:p>
        <w:p w14:paraId="13A9BAA6" w14:textId="5AACB9EB" w:rsidR="00E047B9" w:rsidRDefault="00000000">
          <w:pPr>
            <w:widowControl w:val="0"/>
            <w:tabs>
              <w:tab w:val="right" w:leader="dot" w:pos="12000"/>
            </w:tabs>
            <w:spacing w:before="60" w:line="240" w:lineRule="auto"/>
            <w:ind w:left="360"/>
            <w:rPr>
              <w:color w:val="000000"/>
            </w:rPr>
          </w:pPr>
          <w:r>
            <w:fldChar w:fldCharType="end"/>
          </w:r>
        </w:p>
      </w:sdtContent>
    </w:sdt>
    <w:p w14:paraId="716A281A" w14:textId="77777777" w:rsidR="00E047B9" w:rsidRDefault="00E047B9"/>
    <w:p w14:paraId="10915752" w14:textId="77777777" w:rsidR="00E047B9" w:rsidRDefault="00E047B9">
      <w:pPr>
        <w:spacing w:line="360" w:lineRule="auto"/>
        <w:rPr>
          <w:rFonts w:ascii="Times New Roman" w:eastAsia="Times New Roman" w:hAnsi="Times New Roman" w:cs="Times New Roman"/>
          <w:sz w:val="32"/>
          <w:szCs w:val="32"/>
        </w:rPr>
      </w:pPr>
    </w:p>
    <w:p w14:paraId="32CFB197" w14:textId="77777777" w:rsidR="00E047B9" w:rsidRDefault="00000000">
      <w:pPr>
        <w:spacing w:line="360" w:lineRule="auto"/>
        <w:rPr>
          <w:rFonts w:ascii="Times New Roman" w:eastAsia="Times New Roman" w:hAnsi="Times New Roman" w:cs="Times New Roman"/>
          <w:sz w:val="32"/>
          <w:szCs w:val="32"/>
        </w:rPr>
      </w:pPr>
      <w:r>
        <w:br w:type="page"/>
      </w:r>
    </w:p>
    <w:p w14:paraId="64DCCEA9" w14:textId="77777777" w:rsidR="00E047B9" w:rsidRDefault="00000000">
      <w:pPr>
        <w:pStyle w:val="Heading1"/>
        <w:spacing w:line="360" w:lineRule="auto"/>
        <w:rPr>
          <w:rFonts w:ascii="Times New Roman" w:eastAsia="Times New Roman" w:hAnsi="Times New Roman" w:cs="Times New Roman"/>
          <w:b/>
        </w:rPr>
      </w:pPr>
      <w:bookmarkStart w:id="8" w:name="_Toc150735203"/>
      <w:r>
        <w:rPr>
          <w:rFonts w:ascii="Times New Roman" w:eastAsia="Times New Roman" w:hAnsi="Times New Roman" w:cs="Times New Roman"/>
          <w:b/>
        </w:rPr>
        <w:lastRenderedPageBreak/>
        <w:t>List of Figures</w:t>
      </w:r>
      <w:bookmarkEnd w:id="8"/>
    </w:p>
    <w:p w14:paraId="1C5E8E92" w14:textId="72DDF642" w:rsidR="00CF6D49" w:rsidRPr="00CF6D49" w:rsidRDefault="00CF6D49"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r w:rsidRPr="00CF6D49">
        <w:rPr>
          <w:rFonts w:ascii="Times New Roman" w:hAnsi="Times New Roman" w:cs="Times New Roman"/>
          <w:sz w:val="24"/>
          <w:szCs w:val="24"/>
        </w:rPr>
        <w:fldChar w:fldCharType="begin"/>
      </w:r>
      <w:r w:rsidRPr="00CF6D49">
        <w:rPr>
          <w:rFonts w:ascii="Times New Roman" w:hAnsi="Times New Roman" w:cs="Times New Roman"/>
          <w:sz w:val="24"/>
          <w:szCs w:val="24"/>
        </w:rPr>
        <w:instrText xml:space="preserve"> TOC \h \z \c "Figure" </w:instrText>
      </w:r>
      <w:r w:rsidRPr="00CF6D49">
        <w:rPr>
          <w:rFonts w:ascii="Times New Roman" w:hAnsi="Times New Roman" w:cs="Times New Roman"/>
          <w:sz w:val="24"/>
          <w:szCs w:val="24"/>
        </w:rPr>
        <w:fldChar w:fldCharType="separate"/>
      </w:r>
      <w:hyperlink w:anchor="_Toc150731923" w:history="1">
        <w:r w:rsidRPr="00CF6D49">
          <w:rPr>
            <w:rStyle w:val="Hyperlink"/>
            <w:rFonts w:ascii="Times New Roman" w:hAnsi="Times New Roman" w:cs="Times New Roman"/>
            <w:b/>
            <w:bCs/>
            <w:noProof/>
            <w:sz w:val="24"/>
            <w:szCs w:val="24"/>
          </w:rPr>
          <w:t xml:space="preserve">Figure 1: </w:t>
        </w:r>
        <w:r w:rsidRPr="00CF6D49">
          <w:rPr>
            <w:rStyle w:val="Hyperlink"/>
            <w:rFonts w:ascii="Times New Roman" w:eastAsia="Times New Roman" w:hAnsi="Times New Roman" w:cs="Times New Roman"/>
            <w:noProof/>
            <w:sz w:val="24"/>
            <w:szCs w:val="24"/>
          </w:rPr>
          <w:t>Digitised Utr</w:t>
        </w:r>
        <w:r w:rsidRPr="00CF6D49">
          <w:rPr>
            <w:rStyle w:val="Hyperlink"/>
            <w:rFonts w:ascii="Times New Roman" w:eastAsia="Times New Roman" w:hAnsi="Times New Roman" w:cs="Times New Roman"/>
            <w:noProof/>
            <w:sz w:val="24"/>
            <w:szCs w:val="24"/>
          </w:rPr>
          <w:t>i</w:t>
        </w:r>
        <w:r w:rsidRPr="00CF6D49">
          <w:rPr>
            <w:rStyle w:val="Hyperlink"/>
            <w:rFonts w:ascii="Times New Roman" w:eastAsia="Times New Roman" w:hAnsi="Times New Roman" w:cs="Times New Roman"/>
            <w:noProof/>
            <w:sz w:val="24"/>
            <w:szCs w:val="24"/>
          </w:rPr>
          <w:t>cularia phylogenetic tree from Jobson et al. (2017). The tree was manually digitised using the WebPlotDigitizer tool, allowing quantitative data extraction from the original graphical representation. Calibration of axes was performed based on estimated time (million years ago), ensuring accurate scaling. Data points corresponding to tips, nodes, and corners positions were digitised.</w:t>
        </w:r>
        <w:r w:rsidRPr="00CF6D49">
          <w:rPr>
            <w:rFonts w:ascii="Times New Roman" w:hAnsi="Times New Roman" w:cs="Times New Roman"/>
            <w:noProof/>
            <w:webHidden/>
            <w:sz w:val="24"/>
            <w:szCs w:val="24"/>
          </w:rPr>
          <w:tab/>
        </w:r>
        <w:r w:rsidRPr="00CF6D49">
          <w:rPr>
            <w:rFonts w:ascii="Times New Roman" w:hAnsi="Times New Roman" w:cs="Times New Roman"/>
            <w:noProof/>
            <w:webHidden/>
            <w:sz w:val="24"/>
            <w:szCs w:val="24"/>
          </w:rPr>
          <w:fldChar w:fldCharType="begin"/>
        </w:r>
        <w:r w:rsidRPr="00CF6D49">
          <w:rPr>
            <w:rFonts w:ascii="Times New Roman" w:hAnsi="Times New Roman" w:cs="Times New Roman"/>
            <w:noProof/>
            <w:webHidden/>
            <w:sz w:val="24"/>
            <w:szCs w:val="24"/>
          </w:rPr>
          <w:instrText xml:space="preserve"> PAGEREF _Toc150731923 \h </w:instrText>
        </w:r>
        <w:r w:rsidRPr="00CF6D49">
          <w:rPr>
            <w:rFonts w:ascii="Times New Roman" w:hAnsi="Times New Roman" w:cs="Times New Roman"/>
            <w:noProof/>
            <w:webHidden/>
            <w:sz w:val="24"/>
            <w:szCs w:val="24"/>
          </w:rPr>
        </w:r>
        <w:r w:rsidRPr="00CF6D49">
          <w:rPr>
            <w:rFonts w:ascii="Times New Roman" w:hAnsi="Times New Roman" w:cs="Times New Roman"/>
            <w:noProof/>
            <w:webHidden/>
            <w:sz w:val="24"/>
            <w:szCs w:val="24"/>
          </w:rPr>
          <w:fldChar w:fldCharType="separate"/>
        </w:r>
        <w:r w:rsidRPr="00CF6D49">
          <w:rPr>
            <w:rFonts w:ascii="Times New Roman" w:hAnsi="Times New Roman" w:cs="Times New Roman"/>
            <w:noProof/>
            <w:webHidden/>
            <w:sz w:val="24"/>
            <w:szCs w:val="24"/>
          </w:rPr>
          <w:t>23</w:t>
        </w:r>
        <w:r w:rsidRPr="00CF6D49">
          <w:rPr>
            <w:rFonts w:ascii="Times New Roman" w:hAnsi="Times New Roman" w:cs="Times New Roman"/>
            <w:noProof/>
            <w:webHidden/>
            <w:sz w:val="24"/>
            <w:szCs w:val="24"/>
          </w:rPr>
          <w:fldChar w:fldCharType="end"/>
        </w:r>
      </w:hyperlink>
    </w:p>
    <w:p w14:paraId="729045DC" w14:textId="1A0425AD" w:rsidR="00CF6D49" w:rsidRPr="00CF6D49" w:rsidRDefault="00000000"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hyperlink w:anchor="_Toc150731924" w:history="1">
        <w:r w:rsidR="00CF6D49" w:rsidRPr="00CF6D49">
          <w:rPr>
            <w:rStyle w:val="Hyperlink"/>
            <w:rFonts w:ascii="Times New Roman" w:hAnsi="Times New Roman" w:cs="Times New Roman"/>
            <w:b/>
            <w:bCs/>
            <w:noProof/>
            <w:sz w:val="24"/>
            <w:szCs w:val="24"/>
          </w:rPr>
          <w:t xml:space="preserve">Figure 2: </w:t>
        </w:r>
        <w:r w:rsidR="00CF6D49" w:rsidRPr="00CF6D49">
          <w:rPr>
            <w:rStyle w:val="Hyperlink"/>
            <w:rFonts w:ascii="Times New Roman" w:hAnsi="Times New Roman" w:cs="Times New Roman"/>
            <w:noProof/>
            <w:sz w:val="24"/>
            <w:szCs w:val="24"/>
            <w:shd w:val="clear" w:color="auto" w:fill="F7F7F8"/>
          </w:rPr>
          <w:t xml:space="preserve">Phylogenetic stochastic mapping under the best-fitting model, resM05, reveals that the common ancestor of ground and aerial pitcher traps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highlight w:val="darkGreen"/>
          </w:rPr>
          <w:t>light green</w:t>
        </w:r>
        <w:r w:rsidR="00CF6D49" w:rsidRPr="00CF6D49">
          <w:rPr>
            <w:rStyle w:val="Hyperlink"/>
            <w:rFonts w:ascii="Times New Roman" w:eastAsia="Times New Roman" w:hAnsi="Times New Roman" w:cs="Times New Roman"/>
            <w:noProof/>
            <w:sz w:val="24"/>
            <w:szCs w:val="24"/>
          </w:rPr>
          <w:t xml:space="preserve"> and </w:t>
        </w:r>
        <w:r w:rsidR="00CF6D49" w:rsidRPr="00CF6D49">
          <w:rPr>
            <w:rStyle w:val="Hyperlink"/>
            <w:rFonts w:ascii="Times New Roman" w:eastAsia="Times New Roman" w:hAnsi="Times New Roman" w:cs="Times New Roman"/>
            <w:noProof/>
            <w:sz w:val="24"/>
            <w:szCs w:val="24"/>
            <w:shd w:val="clear" w:color="auto" w:fill="04CD00"/>
          </w:rPr>
          <w:t>dark green</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is shared with the ancestral amphibious trap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shd w:val="clear" w:color="auto" w:fill="ADD8E6"/>
          </w:rPr>
          <w:t>light blue</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and the ancestral trap state of both transitional and ground sticky traps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shd w:val="clear" w:color="auto" w:fill="A9A9A9"/>
          </w:rPr>
          <w:t>light grey</w:t>
        </w:r>
        <w:r w:rsidR="00CF6D49" w:rsidRPr="00CF6D49">
          <w:rPr>
            <w:rStyle w:val="Hyperlink"/>
            <w:rFonts w:ascii="Times New Roman" w:eastAsia="Times New Roman" w:hAnsi="Times New Roman" w:cs="Times New Roman"/>
            <w:noProof/>
            <w:sz w:val="24"/>
            <w:szCs w:val="24"/>
          </w:rPr>
          <w:t xml:space="preserve"> and </w:t>
        </w:r>
        <w:r w:rsidR="00CF6D49" w:rsidRPr="00CF6D49">
          <w:rPr>
            <w:rStyle w:val="Hyperlink"/>
            <w:rFonts w:ascii="Times New Roman" w:eastAsia="Times New Roman" w:hAnsi="Times New Roman" w:cs="Times New Roman"/>
            <w:noProof/>
            <w:sz w:val="24"/>
            <w:szCs w:val="24"/>
            <w:shd w:val="clear" w:color="auto" w:fill="FFA500"/>
          </w:rPr>
          <w:t>orange</w:t>
        </w:r>
        <w:r w:rsidR="00CF6D49" w:rsidRPr="00CF6D49">
          <w:rPr>
            <w:rStyle w:val="Hyperlink"/>
            <w:rFonts w:ascii="Times New Roman" w:eastAsia="Times New Roman" w:hAnsi="Times New Roman" w:cs="Times New Roman"/>
            <w:noProof/>
            <w:sz w:val="24"/>
            <w:szCs w:val="24"/>
          </w:rPr>
          <w:t>).</w:t>
        </w:r>
        <w:r w:rsidR="00CF6D49" w:rsidRPr="00CF6D49">
          <w:rPr>
            <w:rFonts w:ascii="Times New Roman" w:hAnsi="Times New Roman" w:cs="Times New Roman"/>
            <w:noProof/>
            <w:webHidden/>
            <w:sz w:val="24"/>
            <w:szCs w:val="24"/>
          </w:rPr>
          <w:tab/>
        </w:r>
        <w:r w:rsidR="00CF6D49" w:rsidRPr="00CF6D49">
          <w:rPr>
            <w:rFonts w:ascii="Times New Roman" w:hAnsi="Times New Roman" w:cs="Times New Roman"/>
            <w:noProof/>
            <w:webHidden/>
            <w:sz w:val="24"/>
            <w:szCs w:val="24"/>
          </w:rPr>
          <w:fldChar w:fldCharType="begin"/>
        </w:r>
        <w:r w:rsidR="00CF6D49" w:rsidRPr="00CF6D49">
          <w:rPr>
            <w:rFonts w:ascii="Times New Roman" w:hAnsi="Times New Roman" w:cs="Times New Roman"/>
            <w:noProof/>
            <w:webHidden/>
            <w:sz w:val="24"/>
            <w:szCs w:val="24"/>
          </w:rPr>
          <w:instrText xml:space="preserve"> PAGEREF _Toc150731924 \h </w:instrText>
        </w:r>
        <w:r w:rsidR="00CF6D49" w:rsidRPr="00CF6D49">
          <w:rPr>
            <w:rFonts w:ascii="Times New Roman" w:hAnsi="Times New Roman" w:cs="Times New Roman"/>
            <w:noProof/>
            <w:webHidden/>
            <w:sz w:val="24"/>
            <w:szCs w:val="24"/>
          </w:rPr>
        </w:r>
        <w:r w:rsidR="00CF6D49" w:rsidRPr="00CF6D49">
          <w:rPr>
            <w:rFonts w:ascii="Times New Roman" w:hAnsi="Times New Roman" w:cs="Times New Roman"/>
            <w:noProof/>
            <w:webHidden/>
            <w:sz w:val="24"/>
            <w:szCs w:val="24"/>
          </w:rPr>
          <w:fldChar w:fldCharType="separate"/>
        </w:r>
        <w:r w:rsidR="00CF6D49" w:rsidRPr="00CF6D49">
          <w:rPr>
            <w:rFonts w:ascii="Times New Roman" w:hAnsi="Times New Roman" w:cs="Times New Roman"/>
            <w:noProof/>
            <w:webHidden/>
            <w:sz w:val="24"/>
            <w:szCs w:val="24"/>
          </w:rPr>
          <w:t>34</w:t>
        </w:r>
        <w:r w:rsidR="00CF6D49" w:rsidRPr="00CF6D49">
          <w:rPr>
            <w:rFonts w:ascii="Times New Roman" w:hAnsi="Times New Roman" w:cs="Times New Roman"/>
            <w:noProof/>
            <w:webHidden/>
            <w:sz w:val="24"/>
            <w:szCs w:val="24"/>
          </w:rPr>
          <w:fldChar w:fldCharType="end"/>
        </w:r>
      </w:hyperlink>
    </w:p>
    <w:p w14:paraId="23D50C6C" w14:textId="78FD5913" w:rsidR="00CF6D49" w:rsidRPr="00CF6D49" w:rsidRDefault="00000000"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hyperlink w:anchor="_Toc150731925" w:history="1">
        <w:r w:rsidR="00CF6D49" w:rsidRPr="00CF6D49">
          <w:rPr>
            <w:rStyle w:val="Hyperlink"/>
            <w:rFonts w:ascii="Times New Roman" w:hAnsi="Times New Roman" w:cs="Times New Roman"/>
            <w:b/>
            <w:bCs/>
            <w:noProof/>
            <w:sz w:val="24"/>
            <w:szCs w:val="24"/>
          </w:rPr>
          <w:t xml:space="preserve">Figure 3: </w:t>
        </w:r>
        <w:r w:rsidR="00CF6D49" w:rsidRPr="00CF6D49">
          <w:rPr>
            <w:rStyle w:val="Hyperlink"/>
            <w:rFonts w:ascii="Times New Roman" w:hAnsi="Times New Roman" w:cs="Times New Roman"/>
            <w:noProof/>
            <w:sz w:val="24"/>
            <w:szCs w:val="24"/>
            <w:shd w:val="clear" w:color="auto" w:fill="F7F7F8"/>
          </w:rPr>
          <w:t>Phylogenetic stochastic mapping</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under the equal-rates model (resER), the ancestral ground sticky trap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shd w:val="clear" w:color="auto" w:fill="FFA500"/>
          </w:rPr>
          <w:t>orange</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hAnsi="Times New Roman" w:cs="Times New Roman"/>
            <w:noProof/>
            <w:sz w:val="24"/>
            <w:szCs w:val="24"/>
            <w:shd w:val="clear" w:color="auto" w:fill="F7F7F8"/>
          </w:rPr>
          <w:t xml:space="preserve"> and aquatic pitcher trap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highlight w:val="darkBlue"/>
          </w:rPr>
          <w:t>blue</w:t>
        </w:r>
        <w:r w:rsidR="00CF6D49" w:rsidRPr="00CF6D49">
          <w:rPr>
            <w:rStyle w:val="Hyperlink"/>
            <w:rFonts w:ascii="Times New Roman" w:eastAsia="Times New Roman" w:hAnsi="Times New Roman" w:cs="Times New Roman"/>
            <w:noProof/>
            <w:sz w:val="24"/>
            <w:szCs w:val="24"/>
          </w:rPr>
          <w:t xml:space="preserve">) </w:t>
        </w:r>
        <w:r w:rsidR="00CF6D49" w:rsidRPr="00CF6D49">
          <w:rPr>
            <w:rStyle w:val="Hyperlink"/>
            <w:rFonts w:ascii="Times New Roman" w:hAnsi="Times New Roman" w:cs="Times New Roman"/>
            <w:noProof/>
            <w:sz w:val="24"/>
            <w:szCs w:val="24"/>
            <w:shd w:val="clear" w:color="auto" w:fill="F7F7F8"/>
          </w:rPr>
          <w:t xml:space="preserve"> exhibit a different ancestral state, sharing the same common ancestor of the aquatic pitcher traps </w:t>
        </w:r>
        <w:r w:rsidR="00CF6D49" w:rsidRPr="00CF6D49">
          <w:rPr>
            <w:rStyle w:val="Hyperlink"/>
            <w:rFonts w:ascii="Times New Roman" w:eastAsia="Times New Roman" w:hAnsi="Times New Roman" w:cs="Times New Roman"/>
            <w:noProof/>
            <w:sz w:val="24"/>
            <w:szCs w:val="24"/>
          </w:rPr>
          <w:t>(</w:t>
        </w:r>
        <w:r w:rsidR="00CF6D49" w:rsidRPr="00CF6D49">
          <w:rPr>
            <w:rStyle w:val="Hyperlink"/>
            <w:rFonts w:ascii="Times New Roman" w:eastAsia="Times New Roman" w:hAnsi="Times New Roman" w:cs="Times New Roman"/>
            <w:noProof/>
            <w:sz w:val="24"/>
            <w:szCs w:val="24"/>
            <w:highlight w:val="darkBlue"/>
          </w:rPr>
          <w:t>blue</w:t>
        </w:r>
        <w:r w:rsidR="00CF6D49" w:rsidRPr="00CF6D49">
          <w:rPr>
            <w:rStyle w:val="Hyperlink"/>
            <w:rFonts w:ascii="Times New Roman" w:eastAsia="Times New Roman" w:hAnsi="Times New Roman" w:cs="Times New Roman"/>
            <w:noProof/>
            <w:sz w:val="24"/>
            <w:szCs w:val="24"/>
          </w:rPr>
          <w:t>).</w:t>
        </w:r>
        <w:r w:rsidR="00CF6D49" w:rsidRPr="00CF6D49">
          <w:rPr>
            <w:rFonts w:ascii="Times New Roman" w:hAnsi="Times New Roman" w:cs="Times New Roman"/>
            <w:noProof/>
            <w:webHidden/>
            <w:sz w:val="24"/>
            <w:szCs w:val="24"/>
          </w:rPr>
          <w:tab/>
        </w:r>
        <w:r w:rsidR="00CF6D49" w:rsidRPr="00CF6D49">
          <w:rPr>
            <w:rFonts w:ascii="Times New Roman" w:hAnsi="Times New Roman" w:cs="Times New Roman"/>
            <w:noProof/>
            <w:webHidden/>
            <w:sz w:val="24"/>
            <w:szCs w:val="24"/>
          </w:rPr>
          <w:fldChar w:fldCharType="begin"/>
        </w:r>
        <w:r w:rsidR="00CF6D49" w:rsidRPr="00CF6D49">
          <w:rPr>
            <w:rFonts w:ascii="Times New Roman" w:hAnsi="Times New Roman" w:cs="Times New Roman"/>
            <w:noProof/>
            <w:webHidden/>
            <w:sz w:val="24"/>
            <w:szCs w:val="24"/>
          </w:rPr>
          <w:instrText xml:space="preserve"> PAGEREF _Toc150731925 \h </w:instrText>
        </w:r>
        <w:r w:rsidR="00CF6D49" w:rsidRPr="00CF6D49">
          <w:rPr>
            <w:rFonts w:ascii="Times New Roman" w:hAnsi="Times New Roman" w:cs="Times New Roman"/>
            <w:noProof/>
            <w:webHidden/>
            <w:sz w:val="24"/>
            <w:szCs w:val="24"/>
          </w:rPr>
        </w:r>
        <w:r w:rsidR="00CF6D49" w:rsidRPr="00CF6D49">
          <w:rPr>
            <w:rFonts w:ascii="Times New Roman" w:hAnsi="Times New Roman" w:cs="Times New Roman"/>
            <w:noProof/>
            <w:webHidden/>
            <w:sz w:val="24"/>
            <w:szCs w:val="24"/>
          </w:rPr>
          <w:fldChar w:fldCharType="separate"/>
        </w:r>
        <w:r w:rsidR="00CF6D49" w:rsidRPr="00CF6D49">
          <w:rPr>
            <w:rFonts w:ascii="Times New Roman" w:hAnsi="Times New Roman" w:cs="Times New Roman"/>
            <w:noProof/>
            <w:webHidden/>
            <w:sz w:val="24"/>
            <w:szCs w:val="24"/>
          </w:rPr>
          <w:t>34</w:t>
        </w:r>
        <w:r w:rsidR="00CF6D49" w:rsidRPr="00CF6D49">
          <w:rPr>
            <w:rFonts w:ascii="Times New Roman" w:hAnsi="Times New Roman" w:cs="Times New Roman"/>
            <w:noProof/>
            <w:webHidden/>
            <w:sz w:val="24"/>
            <w:szCs w:val="24"/>
          </w:rPr>
          <w:fldChar w:fldCharType="end"/>
        </w:r>
      </w:hyperlink>
    </w:p>
    <w:p w14:paraId="2ECC9992" w14:textId="3F4A5CAF" w:rsidR="00CF6D49" w:rsidRPr="00CF6D49" w:rsidRDefault="00CF6D49" w:rsidP="00CF6D49">
      <w:pPr>
        <w:spacing w:line="360" w:lineRule="auto"/>
        <w:jc w:val="both"/>
        <w:rPr>
          <w:rFonts w:ascii="Times New Roman" w:hAnsi="Times New Roman" w:cs="Times New Roman"/>
          <w:sz w:val="24"/>
          <w:szCs w:val="24"/>
        </w:rPr>
      </w:pPr>
      <w:r w:rsidRPr="00CF6D49">
        <w:rPr>
          <w:rFonts w:ascii="Times New Roman" w:hAnsi="Times New Roman" w:cs="Times New Roman"/>
          <w:sz w:val="24"/>
          <w:szCs w:val="24"/>
        </w:rPr>
        <w:fldChar w:fldCharType="end"/>
      </w:r>
    </w:p>
    <w:p w14:paraId="05F11D50" w14:textId="77777777" w:rsidR="00E047B9" w:rsidRPr="00CF6D49" w:rsidRDefault="00E047B9" w:rsidP="00CF6D49">
      <w:pPr>
        <w:spacing w:line="360" w:lineRule="auto"/>
        <w:jc w:val="both"/>
        <w:rPr>
          <w:rFonts w:ascii="Times New Roman" w:hAnsi="Times New Roman" w:cs="Times New Roman"/>
          <w:sz w:val="24"/>
          <w:szCs w:val="24"/>
        </w:rPr>
      </w:pPr>
    </w:p>
    <w:p w14:paraId="0DFE3977" w14:textId="77777777" w:rsidR="00E047B9" w:rsidRDefault="00E047B9"/>
    <w:p w14:paraId="6CEF54EE" w14:textId="77777777" w:rsidR="00E047B9" w:rsidRDefault="00000000">
      <w:r>
        <w:br w:type="page"/>
      </w:r>
    </w:p>
    <w:p w14:paraId="349A3256" w14:textId="77777777" w:rsidR="00E047B9" w:rsidRDefault="00000000">
      <w:pPr>
        <w:pStyle w:val="Heading1"/>
        <w:rPr>
          <w:rFonts w:ascii="Times New Roman" w:eastAsia="Times New Roman" w:hAnsi="Times New Roman" w:cs="Times New Roman"/>
          <w:b/>
        </w:rPr>
      </w:pPr>
      <w:bookmarkStart w:id="9" w:name="_Toc150735204"/>
      <w:r>
        <w:rPr>
          <w:rFonts w:ascii="Times New Roman" w:eastAsia="Times New Roman" w:hAnsi="Times New Roman" w:cs="Times New Roman"/>
          <w:b/>
        </w:rPr>
        <w:lastRenderedPageBreak/>
        <w:t>List of Tables</w:t>
      </w:r>
      <w:bookmarkEnd w:id="9"/>
    </w:p>
    <w:p w14:paraId="1A89DB18" w14:textId="77777777" w:rsidR="00E047B9" w:rsidRDefault="00E047B9"/>
    <w:p w14:paraId="5FC06AE7" w14:textId="77777777" w:rsidR="007C5752" w:rsidRPr="007C5752" w:rsidRDefault="00000000" w:rsidP="007C5752">
      <w:pPr>
        <w:spacing w:line="360" w:lineRule="auto"/>
        <w:jc w:val="both"/>
        <w:rPr>
          <w:rFonts w:ascii="Times New Roman" w:hAnsi="Times New Roman" w:cs="Times New Roman"/>
          <w:noProof/>
        </w:rPr>
      </w:pPr>
      <w:r>
        <w:t xml:space="preserve"> </w:t>
      </w:r>
      <w:r w:rsidR="007C5752" w:rsidRPr="007C5752">
        <w:rPr>
          <w:rFonts w:ascii="Times New Roman" w:hAnsi="Times New Roman" w:cs="Times New Roman"/>
        </w:rPr>
        <w:fldChar w:fldCharType="begin"/>
      </w:r>
      <w:r w:rsidR="007C5752" w:rsidRPr="007C5752">
        <w:rPr>
          <w:rFonts w:ascii="Times New Roman" w:hAnsi="Times New Roman" w:cs="Times New Roman"/>
        </w:rPr>
        <w:instrText xml:space="preserve"> TOC \h \z \c "Table" </w:instrText>
      </w:r>
      <w:r w:rsidR="007C5752" w:rsidRPr="007C5752">
        <w:rPr>
          <w:rFonts w:ascii="Times New Roman" w:hAnsi="Times New Roman" w:cs="Times New Roman"/>
        </w:rPr>
        <w:fldChar w:fldCharType="separate"/>
      </w:r>
    </w:p>
    <w:p w14:paraId="73D21A20" w14:textId="5F0D2FF7"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19" w:history="1">
        <w:r w:rsidR="007C5752" w:rsidRPr="007C5752">
          <w:rPr>
            <w:rStyle w:val="Hyperlink"/>
            <w:rFonts w:ascii="Times New Roman" w:hAnsi="Times New Roman" w:cs="Times New Roman"/>
            <w:b/>
            <w:bCs/>
            <w:noProof/>
          </w:rPr>
          <w:t xml:space="preserve">Table 1: </w:t>
        </w:r>
        <w:r w:rsidR="007C5752" w:rsidRPr="007C5752">
          <w:rPr>
            <w:rStyle w:val="Hyperlink"/>
            <w:rFonts w:ascii="Times New Roman" w:eastAsia="Times New Roman" w:hAnsi="Times New Roman" w:cs="Times New Roman"/>
            <w:noProof/>
          </w:rPr>
          <w:t>Summary of character states for carnivorous plant traps for the the phylogenetic model. The dataset includes information on species trap type (sticky leaf, snap, pitcher, or suction trap), subtype for detailed categorisation, trapping zone specificity (aerial, ground, amphibious, or aquatic), and reference values for maximum trap size and shape. The table serves as a condensed representation of the original, extensive dataset, which was too large for inclusion in this thesis.</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_Toc150731419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24</w:t>
        </w:r>
        <w:r w:rsidR="007C5752" w:rsidRPr="007C5752">
          <w:rPr>
            <w:rFonts w:ascii="Times New Roman" w:hAnsi="Times New Roman" w:cs="Times New Roman"/>
            <w:noProof/>
            <w:webHidden/>
          </w:rPr>
          <w:fldChar w:fldCharType="end"/>
        </w:r>
      </w:hyperlink>
    </w:p>
    <w:p w14:paraId="5E412147" w14:textId="642B42D1" w:rsidR="007C5752" w:rsidRPr="007C5752" w:rsidRDefault="007C5752" w:rsidP="007C5752">
      <w:pPr>
        <w:pStyle w:val="TableofFigures"/>
        <w:tabs>
          <w:tab w:val="right" w:leader="dot" w:pos="9019"/>
        </w:tabs>
        <w:spacing w:line="360" w:lineRule="auto"/>
        <w:jc w:val="both"/>
        <w:rPr>
          <w:rFonts w:ascii="Times New Roman" w:hAnsi="Times New Roman" w:cs="Times New Roman"/>
          <w:noProof/>
        </w:rPr>
      </w:pPr>
      <w:hyperlink w:anchor="_Toc150731420" w:history="1">
        <w:r w:rsidRPr="007C5752">
          <w:rPr>
            <w:rStyle w:val="Hyperlink"/>
            <w:rFonts w:ascii="Times New Roman" w:hAnsi="Times New Roman" w:cs="Times New Roman"/>
            <w:b/>
            <w:bCs/>
            <w:noProof/>
          </w:rPr>
          <w:t xml:space="preserve">Table 2: </w:t>
        </w:r>
        <w:r w:rsidRPr="007C5752">
          <w:rPr>
            <w:rStyle w:val="Hyperlink"/>
            <w:rFonts w:ascii="Times New Roman" w:eastAsia="Times New Roman" w:hAnsi="Times New Roman" w:cs="Times New Roman"/>
            <w:noProof/>
          </w:rPr>
          <w:t>Ancestral States coded for each character state. There are 11 states, including a non-carnivorous state, “No trap”. “Aerial both” and “Ground both” refer to transitional traps, which possess sticky and pitcher traps.</w:t>
        </w:r>
        <w:r w:rsidRPr="007C5752">
          <w:rPr>
            <w:rFonts w:ascii="Times New Roman" w:hAnsi="Times New Roman" w:cs="Times New Roman"/>
            <w:noProof/>
            <w:webHidden/>
          </w:rPr>
          <w:tab/>
        </w:r>
        <w:r w:rsidRPr="007C5752">
          <w:rPr>
            <w:rFonts w:ascii="Times New Roman" w:hAnsi="Times New Roman" w:cs="Times New Roman"/>
            <w:noProof/>
            <w:webHidden/>
          </w:rPr>
          <w:fldChar w:fldCharType="begin"/>
        </w:r>
        <w:r w:rsidRPr="007C5752">
          <w:rPr>
            <w:rFonts w:ascii="Times New Roman" w:hAnsi="Times New Roman" w:cs="Times New Roman"/>
            <w:noProof/>
            <w:webHidden/>
          </w:rPr>
          <w:instrText xml:space="preserve"> PAGEREF _Toc150731420 \h </w:instrText>
        </w:r>
        <w:r w:rsidRPr="007C5752">
          <w:rPr>
            <w:rFonts w:ascii="Times New Roman" w:hAnsi="Times New Roman" w:cs="Times New Roman"/>
            <w:noProof/>
            <w:webHidden/>
          </w:rPr>
        </w:r>
        <w:r w:rsidRPr="007C5752">
          <w:rPr>
            <w:rFonts w:ascii="Times New Roman" w:hAnsi="Times New Roman" w:cs="Times New Roman"/>
            <w:noProof/>
            <w:webHidden/>
          </w:rPr>
          <w:fldChar w:fldCharType="separate"/>
        </w:r>
        <w:r w:rsidRPr="007C5752">
          <w:rPr>
            <w:rFonts w:ascii="Times New Roman" w:hAnsi="Times New Roman" w:cs="Times New Roman"/>
            <w:noProof/>
            <w:webHidden/>
          </w:rPr>
          <w:t>25</w:t>
        </w:r>
        <w:r w:rsidRPr="007C5752">
          <w:rPr>
            <w:rFonts w:ascii="Times New Roman" w:hAnsi="Times New Roman" w:cs="Times New Roman"/>
            <w:noProof/>
            <w:webHidden/>
          </w:rPr>
          <w:fldChar w:fldCharType="end"/>
        </w:r>
      </w:hyperlink>
    </w:p>
    <w:p w14:paraId="03A690F7" w14:textId="5927C14A"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1" w:history="1">
        <w:r w:rsidR="007C5752" w:rsidRPr="007C5752">
          <w:rPr>
            <w:rStyle w:val="Hyperlink"/>
            <w:rFonts w:ascii="Times New Roman" w:hAnsi="Times New Roman" w:cs="Times New Roman"/>
            <w:b/>
            <w:bCs/>
            <w:noProof/>
          </w:rPr>
          <w:t xml:space="preserve">Table 3: </w:t>
        </w:r>
        <w:r w:rsidR="007C5752" w:rsidRPr="007C5752">
          <w:rPr>
            <w:rStyle w:val="Hyperlink"/>
            <w:rFonts w:ascii="Times New Roman" w:eastAsia="Times New Roman" w:hAnsi="Times New Roman" w:cs="Times New Roman"/>
            <w:noProof/>
          </w:rPr>
          <w:t>Score matrix of the pitcher hypothesis model. The numbers represent the rate of anagenetic transition in the trait.</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_Toc150731421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28</w:t>
        </w:r>
        <w:r w:rsidR="007C5752" w:rsidRPr="007C5752">
          <w:rPr>
            <w:rFonts w:ascii="Times New Roman" w:hAnsi="Times New Roman" w:cs="Times New Roman"/>
            <w:noProof/>
            <w:webHidden/>
          </w:rPr>
          <w:fldChar w:fldCharType="end"/>
        </w:r>
      </w:hyperlink>
    </w:p>
    <w:p w14:paraId="281403FC" w14:textId="2F197AAC"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2" w:history="1">
        <w:r w:rsidR="007C5752" w:rsidRPr="007C5752">
          <w:rPr>
            <w:rStyle w:val="Hyperlink"/>
            <w:rFonts w:ascii="Times New Roman" w:hAnsi="Times New Roman" w:cs="Times New Roman"/>
            <w:b/>
            <w:bCs/>
            <w:noProof/>
          </w:rPr>
          <w:t>Table 4:</w:t>
        </w:r>
        <w:r w:rsidR="007C5752" w:rsidRPr="007C5752">
          <w:rPr>
            <w:rStyle w:val="Hyperlink"/>
            <w:rFonts w:ascii="Times New Roman" w:hAnsi="Times New Roman" w:cs="Times New Roman"/>
            <w:noProof/>
          </w:rPr>
          <w:t xml:space="preserve"> </w:t>
        </w:r>
        <w:r w:rsidR="007C5752" w:rsidRPr="007C5752">
          <w:rPr>
            <w:rStyle w:val="Hyperlink"/>
            <w:rFonts w:ascii="Times New Roman" w:eastAsia="Times New Roman" w:hAnsi="Times New Roman" w:cs="Times New Roman"/>
            <w:noProof/>
          </w:rPr>
          <w:t>Lists of pitcher hypothesis by Matzke 2005 parameters of transition: 1. loss of carnivory, 2. gain of carnivory, 3. aerial to ground traps or reverse, 4. ground to amphibious traps, 5. amphibious to aquatic traps, and 6. sticky to transitional into pitcher traps</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_Toc150731422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29</w:t>
        </w:r>
        <w:r w:rsidR="007C5752" w:rsidRPr="007C5752">
          <w:rPr>
            <w:rFonts w:ascii="Times New Roman" w:hAnsi="Times New Roman" w:cs="Times New Roman"/>
            <w:noProof/>
            <w:webHidden/>
          </w:rPr>
          <w:fldChar w:fldCharType="end"/>
        </w:r>
      </w:hyperlink>
    </w:p>
    <w:p w14:paraId="22E9B37D" w14:textId="6EF97EB8"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3" w:history="1">
        <w:r w:rsidR="007C5752" w:rsidRPr="007C5752">
          <w:rPr>
            <w:rStyle w:val="Hyperlink"/>
            <w:rFonts w:ascii="Times New Roman" w:hAnsi="Times New Roman" w:cs="Times New Roman"/>
            <w:b/>
            <w:bCs/>
            <w:noProof/>
          </w:rPr>
          <w:t xml:space="preserve">Table 5: </w:t>
        </w:r>
        <w:r w:rsidR="007C5752" w:rsidRPr="007C5752">
          <w:rPr>
            <w:rStyle w:val="Hyperlink"/>
            <w:rFonts w:ascii="Times New Roman" w:eastAsia="Times New Roman" w:hAnsi="Times New Roman" w:cs="Times New Roman"/>
            <w:noProof/>
          </w:rPr>
          <w:t>Score matrix of equal-rates model. All character states have equal rates to transition into one another, resented by 1.</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_Toc150731423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29</w:t>
        </w:r>
        <w:r w:rsidR="007C5752" w:rsidRPr="007C5752">
          <w:rPr>
            <w:rFonts w:ascii="Times New Roman" w:hAnsi="Times New Roman" w:cs="Times New Roman"/>
            <w:noProof/>
            <w:webHidden/>
          </w:rPr>
          <w:fldChar w:fldCharType="end"/>
        </w:r>
      </w:hyperlink>
    </w:p>
    <w:p w14:paraId="7A978D2F" w14:textId="164E149D" w:rsidR="007C5752" w:rsidRPr="007C5752" w:rsidRDefault="00000000" w:rsidP="007C5752">
      <w:pPr>
        <w:pStyle w:val="TableofFigures"/>
        <w:tabs>
          <w:tab w:val="right" w:leader="dot" w:pos="9019"/>
        </w:tabs>
        <w:spacing w:line="360" w:lineRule="auto"/>
        <w:jc w:val="both"/>
        <w:rPr>
          <w:rFonts w:ascii="Times New Roman" w:hAnsi="Times New Roman" w:cs="Times New Roman"/>
          <w:noProof/>
        </w:rPr>
      </w:pPr>
      <w:hyperlink w:anchor="_Toc150731424" w:history="1">
        <w:r w:rsidR="007C5752" w:rsidRPr="007C5752">
          <w:rPr>
            <w:rStyle w:val="Hyperlink"/>
            <w:rFonts w:ascii="Times New Roman" w:hAnsi="Times New Roman" w:cs="Times New Roman"/>
            <w:b/>
            <w:bCs/>
            <w:noProof/>
          </w:rPr>
          <w:t xml:space="preserve">Table 6: </w:t>
        </w:r>
        <w:r w:rsidR="007C5752" w:rsidRPr="007C5752">
          <w:rPr>
            <w:rStyle w:val="Hyperlink"/>
            <w:rFonts w:ascii="Times New Roman" w:hAnsi="Times New Roman" w:cs="Times New Roman"/>
            <w:noProof/>
          </w:rPr>
          <w:t>AIC summary table for each phylogenetic model (see section 2.4.1 for model descriptions). Provided are model log-likelihoods, deltaic, relative likelihood (rel_likes), AIC values and weights.</w:t>
        </w:r>
        <w:r w:rsidR="007C5752" w:rsidRPr="007C5752">
          <w:rPr>
            <w:rFonts w:ascii="Times New Roman" w:hAnsi="Times New Roman" w:cs="Times New Roman"/>
            <w:noProof/>
            <w:webHidden/>
          </w:rPr>
          <w:tab/>
        </w:r>
        <w:r w:rsidR="007C5752" w:rsidRPr="007C5752">
          <w:rPr>
            <w:rFonts w:ascii="Times New Roman" w:hAnsi="Times New Roman" w:cs="Times New Roman"/>
            <w:noProof/>
            <w:webHidden/>
          </w:rPr>
          <w:fldChar w:fldCharType="begin"/>
        </w:r>
        <w:r w:rsidR="007C5752" w:rsidRPr="007C5752">
          <w:rPr>
            <w:rFonts w:ascii="Times New Roman" w:hAnsi="Times New Roman" w:cs="Times New Roman"/>
            <w:noProof/>
            <w:webHidden/>
          </w:rPr>
          <w:instrText xml:space="preserve"> PAGEREF _Toc150731424 \h </w:instrText>
        </w:r>
        <w:r w:rsidR="007C5752" w:rsidRPr="007C5752">
          <w:rPr>
            <w:rFonts w:ascii="Times New Roman" w:hAnsi="Times New Roman" w:cs="Times New Roman"/>
            <w:noProof/>
            <w:webHidden/>
          </w:rPr>
        </w:r>
        <w:r w:rsidR="007C5752" w:rsidRPr="007C5752">
          <w:rPr>
            <w:rFonts w:ascii="Times New Roman" w:hAnsi="Times New Roman" w:cs="Times New Roman"/>
            <w:noProof/>
            <w:webHidden/>
          </w:rPr>
          <w:fldChar w:fldCharType="separate"/>
        </w:r>
        <w:r w:rsidR="007C5752" w:rsidRPr="007C5752">
          <w:rPr>
            <w:rFonts w:ascii="Times New Roman" w:hAnsi="Times New Roman" w:cs="Times New Roman"/>
            <w:noProof/>
            <w:webHidden/>
          </w:rPr>
          <w:t>32</w:t>
        </w:r>
        <w:r w:rsidR="007C5752" w:rsidRPr="007C5752">
          <w:rPr>
            <w:rFonts w:ascii="Times New Roman" w:hAnsi="Times New Roman" w:cs="Times New Roman"/>
            <w:noProof/>
            <w:webHidden/>
          </w:rPr>
          <w:fldChar w:fldCharType="end"/>
        </w:r>
      </w:hyperlink>
    </w:p>
    <w:p w14:paraId="35A6F6FE" w14:textId="42C6CD57" w:rsidR="00E047B9" w:rsidRPr="007C5752" w:rsidRDefault="007C5752" w:rsidP="007C5752">
      <w:pPr>
        <w:spacing w:line="360" w:lineRule="auto"/>
        <w:jc w:val="both"/>
        <w:rPr>
          <w:rFonts w:ascii="Times New Roman" w:hAnsi="Times New Roman" w:cs="Times New Roman"/>
        </w:rPr>
      </w:pPr>
      <w:r w:rsidRPr="007C5752">
        <w:rPr>
          <w:rFonts w:ascii="Times New Roman" w:hAnsi="Times New Roman" w:cs="Times New Roman"/>
        </w:rPr>
        <w:fldChar w:fldCharType="end"/>
      </w:r>
      <w:r w:rsidRPr="007C5752">
        <w:rPr>
          <w:rFonts w:ascii="Times New Roman" w:hAnsi="Times New Roman" w:cs="Times New Roman"/>
        </w:rPr>
        <w:br w:type="page"/>
      </w:r>
    </w:p>
    <w:p w14:paraId="615E4EDB" w14:textId="77777777" w:rsidR="00E047B9" w:rsidRDefault="00000000">
      <w:pPr>
        <w:pStyle w:val="Heading1"/>
        <w:jc w:val="center"/>
        <w:rPr>
          <w:rFonts w:ascii="Times New Roman" w:eastAsia="Times New Roman" w:hAnsi="Times New Roman" w:cs="Times New Roman"/>
          <w:b/>
        </w:rPr>
      </w:pPr>
      <w:bookmarkStart w:id="10" w:name="_Toc150735205"/>
      <w:r>
        <w:rPr>
          <w:rFonts w:ascii="Times New Roman" w:eastAsia="Times New Roman" w:hAnsi="Times New Roman" w:cs="Times New Roman"/>
          <w:b/>
        </w:rPr>
        <w:lastRenderedPageBreak/>
        <w:t>Chapter 1: General Introduction</w:t>
      </w:r>
      <w:bookmarkEnd w:id="10"/>
    </w:p>
    <w:p w14:paraId="7A040690" w14:textId="77777777" w:rsidR="00E047B9" w:rsidRDefault="00E047B9"/>
    <w:p w14:paraId="077CCECF" w14:textId="77777777" w:rsidR="00E047B9" w:rsidRDefault="00000000">
      <w:pPr>
        <w:pStyle w:val="Heading2"/>
        <w:spacing w:line="360" w:lineRule="auto"/>
        <w:jc w:val="both"/>
        <w:rPr>
          <w:rFonts w:ascii="Times New Roman" w:eastAsia="Times New Roman" w:hAnsi="Times New Roman" w:cs="Times New Roman"/>
          <w:b/>
        </w:rPr>
      </w:pPr>
      <w:bookmarkStart w:id="11" w:name="_Toc150735206"/>
      <w:r>
        <w:rPr>
          <w:rFonts w:ascii="Times New Roman" w:eastAsia="Times New Roman" w:hAnsi="Times New Roman" w:cs="Times New Roman"/>
          <w:b/>
        </w:rPr>
        <w:t>1.1 Rationale of Study</w:t>
      </w:r>
      <w:bookmarkEnd w:id="11"/>
    </w:p>
    <w:p w14:paraId="5A167E7D" w14:textId="0DED6617" w:rsidR="00E047B9" w:rsidRPr="00CF6D49" w:rsidRDefault="00CF6D49" w:rsidP="00CF6D49">
      <w:pPr>
        <w:spacing w:line="360" w:lineRule="auto"/>
        <w:ind w:firstLine="720"/>
        <w:jc w:val="both"/>
        <w:rPr>
          <w:rFonts w:ascii="Times New Roman" w:eastAsia="Times New Roman" w:hAnsi="Times New Roman" w:cs="Times New Roman"/>
          <w:color w:val="000000" w:themeColor="text1"/>
          <w:sz w:val="24"/>
          <w:szCs w:val="24"/>
        </w:rPr>
      </w:pPr>
      <w:r w:rsidRPr="00CF6D49">
        <w:rPr>
          <w:rFonts w:ascii="Times New Roman" w:hAnsi="Times New Roman" w:cs="Times New Roman"/>
          <w:color w:val="000000" w:themeColor="text1"/>
          <w:sz w:val="24"/>
          <w:szCs w:val="24"/>
        </w:rPr>
        <w:t xml:space="preserve">This thesis aims to investigate the validity of the pitcher hypothesis, positing that </w:t>
      </w:r>
      <w:r w:rsidRPr="00535AE4">
        <w:rPr>
          <w:rFonts w:ascii="Times New Roman" w:hAnsi="Times New Roman" w:cs="Times New Roman"/>
          <w:i/>
          <w:iCs/>
          <w:color w:val="000000" w:themeColor="text1"/>
          <w:sz w:val="24"/>
          <w:szCs w:val="24"/>
        </w:rPr>
        <w:t>Utricularia</w:t>
      </w:r>
      <w:r w:rsidRPr="00CF6D49">
        <w:rPr>
          <w:rFonts w:ascii="Times New Roman" w:hAnsi="Times New Roman" w:cs="Times New Roman"/>
          <w:color w:val="000000" w:themeColor="text1"/>
          <w:sz w:val="24"/>
          <w:szCs w:val="24"/>
        </w:rPr>
        <w:t xml:space="preserve"> traps are miniaturized pitcher plants. The study utilizes comprehensive statistical model comparison and phylogenetic stochastic mapping to either support or challenge the pitcher hypothesis, with the overarching goal of advancing our understanding of the evolutionary origin and adaptive significance of </w:t>
      </w:r>
      <w:r w:rsidRPr="00CF6D49">
        <w:rPr>
          <w:rFonts w:ascii="Times New Roman" w:hAnsi="Times New Roman" w:cs="Times New Roman"/>
          <w:i/>
          <w:iCs/>
          <w:color w:val="000000" w:themeColor="text1"/>
          <w:sz w:val="24"/>
          <w:szCs w:val="24"/>
        </w:rPr>
        <w:t>Utricularia</w:t>
      </w:r>
      <w:r w:rsidRPr="00CF6D49">
        <w:rPr>
          <w:rFonts w:ascii="Times New Roman" w:hAnsi="Times New Roman" w:cs="Times New Roman"/>
          <w:color w:val="000000" w:themeColor="text1"/>
          <w:sz w:val="24"/>
          <w:szCs w:val="24"/>
        </w:rPr>
        <w:t xml:space="preserve"> traps. Through a 12-week honours project, an unconventional approach is employed for phylogenetic data acquisition, and the outcomes are expected to serve as a foundational resource, guiding future researchers in unravelling the complexities of carnivorous plant trap evolution.</w:t>
      </w:r>
    </w:p>
    <w:p w14:paraId="2BFF7075" w14:textId="77777777" w:rsidR="00E047B9" w:rsidRDefault="00000000">
      <w:pPr>
        <w:pStyle w:val="Heading2"/>
        <w:spacing w:line="360" w:lineRule="auto"/>
        <w:jc w:val="both"/>
        <w:rPr>
          <w:rFonts w:ascii="Times New Roman" w:eastAsia="Times New Roman" w:hAnsi="Times New Roman" w:cs="Times New Roman"/>
          <w:b/>
        </w:rPr>
      </w:pPr>
      <w:bookmarkStart w:id="12" w:name="_Toc150735207"/>
      <w:r>
        <w:rPr>
          <w:rFonts w:ascii="Times New Roman" w:eastAsia="Times New Roman" w:hAnsi="Times New Roman" w:cs="Times New Roman"/>
          <w:b/>
        </w:rPr>
        <w:t>1.2 An Introduction to Carnivorous Plant Trap Evolution</w:t>
      </w:r>
      <w:bookmarkEnd w:id="12"/>
    </w:p>
    <w:p w14:paraId="0189F354" w14:textId="77777777" w:rsidR="00E047B9" w:rsidRDefault="00000000">
      <w:pPr>
        <w:pStyle w:val="Heading3"/>
        <w:spacing w:line="360" w:lineRule="auto"/>
        <w:jc w:val="both"/>
        <w:rPr>
          <w:rFonts w:ascii="Times New Roman" w:eastAsia="Times New Roman" w:hAnsi="Times New Roman" w:cs="Times New Roman"/>
          <w:b/>
          <w:color w:val="000000"/>
        </w:rPr>
      </w:pPr>
      <w:bookmarkStart w:id="13" w:name="_Toc150735208"/>
      <w:r>
        <w:rPr>
          <w:rFonts w:ascii="Times New Roman" w:eastAsia="Times New Roman" w:hAnsi="Times New Roman" w:cs="Times New Roman"/>
          <w:b/>
          <w:color w:val="000000"/>
        </w:rPr>
        <w:t>1.2.1 Plant Adaptations and Ecological Strategies</w:t>
      </w:r>
      <w:bookmarkEnd w:id="13"/>
    </w:p>
    <w:p w14:paraId="2448812F" w14:textId="77777777" w:rsidR="00E047B9" w:rsidRDefault="00E047B9"/>
    <w:p w14:paraId="0C90AD3D" w14:textId="221AA84E"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evolutionary history of plants spans millions of years, from their origins in ancient aquatic environments to their colonisation of land and subsequent diversification into a wide array of forms (Vries &amp; Archibald, 2018). Adaptations refer to the specialised features and behaviours that plants have developed to suit their specific environmental conditions (</w:t>
      </w:r>
      <w:proofErr w:type="spellStart"/>
      <w:r>
        <w:rPr>
          <w:rFonts w:ascii="Times New Roman" w:eastAsia="Times New Roman" w:hAnsi="Times New Roman" w:cs="Times New Roman"/>
          <w:sz w:val="24"/>
          <w:szCs w:val="24"/>
        </w:rPr>
        <w:t>Körner</w:t>
      </w:r>
      <w:proofErr w:type="spellEnd"/>
      <w:r>
        <w:rPr>
          <w:rFonts w:ascii="Times New Roman" w:eastAsia="Times New Roman" w:hAnsi="Times New Roman" w:cs="Times New Roman"/>
          <w:sz w:val="24"/>
          <w:szCs w:val="24"/>
        </w:rPr>
        <w:t xml:space="preserve">, 2016). One remarkable example </w:t>
      </w:r>
      <w:del w:id="14" w:author="Nicholas Matzke" w:date="2023-11-13T09:36:00Z">
        <w:r w:rsidDel="00C10A8C">
          <w:rPr>
            <w:rFonts w:ascii="Times New Roman" w:eastAsia="Times New Roman" w:hAnsi="Times New Roman" w:cs="Times New Roman"/>
            <w:sz w:val="24"/>
            <w:szCs w:val="24"/>
          </w:rPr>
          <w:delText xml:space="preserve">of </w:delText>
        </w:r>
      </w:del>
      <w:ins w:id="15" w:author="Nicholas Matzke" w:date="2023-11-13T09:36:00Z">
        <w:r w:rsidR="00C10A8C">
          <w:rPr>
            <w:rFonts w:ascii="Times New Roman" w:eastAsia="Times New Roman" w:hAnsi="Times New Roman" w:cs="Times New Roman"/>
            <w:sz w:val="24"/>
            <w:szCs w:val="24"/>
          </w:rPr>
          <w:t>is</w:t>
        </w:r>
        <w:r w:rsidR="00C10A8C">
          <w:rPr>
            <w:rFonts w:ascii="Times New Roman" w:eastAsia="Times New Roman" w:hAnsi="Times New Roman" w:cs="Times New Roman"/>
            <w:sz w:val="24"/>
            <w:szCs w:val="24"/>
          </w:rPr>
          <w:t xml:space="preserve"> </w:t>
        </w:r>
      </w:ins>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i/>
          <w:sz w:val="24"/>
          <w:szCs w:val="24"/>
        </w:rPr>
        <w:t xml:space="preserve"> muscipula</w:t>
      </w:r>
      <w:ins w:id="16" w:author="Nicholas Matzke" w:date="2023-11-13T09:36:00Z">
        <w:r w:rsidR="00C10A8C">
          <w:rPr>
            <w:rFonts w:ascii="Times New Roman" w:eastAsia="Times New Roman" w:hAnsi="Times New Roman" w:cs="Times New Roman"/>
            <w:iCs/>
            <w:sz w:val="24"/>
            <w:szCs w:val="24"/>
          </w:rPr>
          <w:t>,</w:t>
        </w:r>
      </w:ins>
      <w:r>
        <w:rPr>
          <w:rFonts w:ascii="Times New Roman" w:eastAsia="Times New Roman" w:hAnsi="Times New Roman" w:cs="Times New Roman"/>
          <w:i/>
          <w:sz w:val="24"/>
          <w:szCs w:val="24"/>
        </w:rPr>
        <w:t xml:space="preserve"> </w:t>
      </w:r>
      <w:del w:id="17" w:author="Nicholas Matzke" w:date="2023-11-13T09:36:00Z">
        <w:r w:rsidDel="00C10A8C">
          <w:rPr>
            <w:rFonts w:ascii="Times New Roman" w:eastAsia="Times New Roman" w:hAnsi="Times New Roman" w:cs="Times New Roman"/>
            <w:sz w:val="24"/>
            <w:szCs w:val="24"/>
          </w:rPr>
          <w:delText xml:space="preserve">is </w:delText>
        </w:r>
      </w:del>
      <w:ins w:id="18" w:author="Nicholas Matzke" w:date="2023-11-13T09:36:00Z">
        <w:r w:rsidR="00C10A8C">
          <w:rPr>
            <w:rFonts w:ascii="Times New Roman" w:eastAsia="Times New Roman" w:hAnsi="Times New Roman" w:cs="Times New Roman"/>
            <w:sz w:val="24"/>
            <w:szCs w:val="24"/>
          </w:rPr>
          <w:t>the</w:t>
        </w:r>
        <w:r w:rsidR="00C10A8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Venus' </w:t>
      </w:r>
      <w:proofErr w:type="gramStart"/>
      <w:r>
        <w:rPr>
          <w:rFonts w:ascii="Times New Roman" w:eastAsia="Times New Roman" w:hAnsi="Times New Roman" w:cs="Times New Roman"/>
          <w:sz w:val="24"/>
          <w:szCs w:val="24"/>
        </w:rPr>
        <w:t>fly-trap</w:t>
      </w:r>
      <w:proofErr w:type="gramEnd"/>
      <w:r>
        <w:rPr>
          <w:rFonts w:ascii="Times New Roman" w:eastAsia="Times New Roman" w:hAnsi="Times New Roman" w:cs="Times New Roman"/>
          <w:sz w:val="24"/>
          <w:szCs w:val="24"/>
        </w:rPr>
        <w:t>, which has modified leaves into snap traps that close rapidly when triggered by unsuspecting prey (Darwin, 1875). This carnivorous plant has adapted to nutrient-poor soils by supplementing its diet with insects and small arthropods (</w:t>
      </w: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et al., 2013). Moreover, these specialised features and behaviours are the fundamental elements shaping plants' ecological strategies, enabling them to optimise their interactions with the environment and maximise their chances of survival and reproduction (Westoby et al., 2002; Major, 1980). Understanding plant evolution provides valuable insights into the processes and mechanisms that have shaped plants' exceptional diversity and ecological dominance on Earth (</w:t>
      </w:r>
      <w:proofErr w:type="spellStart"/>
      <w:r>
        <w:rPr>
          <w:rFonts w:ascii="Times New Roman" w:eastAsia="Times New Roman" w:hAnsi="Times New Roman" w:cs="Times New Roman"/>
          <w:sz w:val="24"/>
          <w:szCs w:val="24"/>
        </w:rPr>
        <w:t>Baucom</w:t>
      </w:r>
      <w:proofErr w:type="spellEnd"/>
      <w:r>
        <w:rPr>
          <w:rFonts w:ascii="Times New Roman" w:eastAsia="Times New Roman" w:hAnsi="Times New Roman" w:cs="Times New Roman"/>
          <w:sz w:val="24"/>
          <w:szCs w:val="24"/>
        </w:rPr>
        <w:t>, 2019).</w:t>
      </w:r>
    </w:p>
    <w:p w14:paraId="2552AEE1" w14:textId="77777777" w:rsidR="00E047B9" w:rsidRDefault="00E047B9">
      <w:pPr>
        <w:spacing w:line="360" w:lineRule="auto"/>
        <w:jc w:val="both"/>
        <w:rPr>
          <w:rFonts w:ascii="Times New Roman" w:eastAsia="Times New Roman" w:hAnsi="Times New Roman" w:cs="Times New Roman"/>
          <w:sz w:val="24"/>
          <w:szCs w:val="24"/>
        </w:rPr>
      </w:pPr>
    </w:p>
    <w:p w14:paraId="700BA1EC" w14:textId="77777777" w:rsidR="00E047B9" w:rsidRDefault="00000000">
      <w:pPr>
        <w:pStyle w:val="Heading3"/>
        <w:spacing w:line="360" w:lineRule="auto"/>
        <w:jc w:val="both"/>
        <w:rPr>
          <w:rFonts w:ascii="Times New Roman" w:eastAsia="Times New Roman" w:hAnsi="Times New Roman" w:cs="Times New Roman"/>
          <w:b/>
          <w:color w:val="000000"/>
        </w:rPr>
      </w:pPr>
      <w:bookmarkStart w:id="19" w:name="_Toc150735209"/>
      <w:r>
        <w:rPr>
          <w:rFonts w:ascii="Times New Roman" w:eastAsia="Times New Roman" w:hAnsi="Times New Roman" w:cs="Times New Roman"/>
          <w:b/>
          <w:color w:val="000000"/>
        </w:rPr>
        <w:lastRenderedPageBreak/>
        <w:t>1.2.2 Carnivorous Plants: The Voracious Predator</w:t>
      </w:r>
      <w:bookmarkEnd w:id="19"/>
    </w:p>
    <w:p w14:paraId="094FDB6D" w14:textId="77777777" w:rsidR="00E047B9" w:rsidRDefault="00E047B9"/>
    <w:p w14:paraId="57A1AA0E" w14:textId="06286180"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Carnivorous plants, a fascinating group within the plant kingdom, have captivated scientists and nature enthusiasts for their extraordinary adaptations and unique ecological strategies (Lin et al., 2021). These plants have evolved specialised mechanisms to capture, digest, and absorb nutrients from animal prey, allowing them to supplement their nutrient requirements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2012). The diverse range of carnivorous plants exhibit their remarkable ability to thrive in habitats where other plants struggle to survive; the trapping mechanisms </w:t>
      </w:r>
      <w:del w:id="20" w:author="Nicholas Matzke" w:date="2023-11-13T09:37:00Z">
        <w:r w:rsidDel="00C10A8C">
          <w:rPr>
            <w:rFonts w:ascii="Times New Roman" w:eastAsia="Times New Roman" w:hAnsi="Times New Roman" w:cs="Times New Roman"/>
            <w:sz w:val="24"/>
            <w:szCs w:val="24"/>
          </w:rPr>
          <w:delText>have evolved due to their</w:delText>
        </w:r>
      </w:del>
      <w:ins w:id="21" w:author="Nicholas Matzke" w:date="2023-11-13T09:37:00Z">
        <w:r w:rsidR="00C10A8C">
          <w:rPr>
            <w:rFonts w:ascii="Times New Roman" w:eastAsia="Times New Roman" w:hAnsi="Times New Roman" w:cs="Times New Roman"/>
            <w:sz w:val="24"/>
            <w:szCs w:val="24"/>
          </w:rPr>
          <w:t>are adaptations to</w:t>
        </w:r>
      </w:ins>
      <w:r>
        <w:rPr>
          <w:rFonts w:ascii="Times New Roman" w:eastAsia="Times New Roman" w:hAnsi="Times New Roman" w:cs="Times New Roman"/>
          <w:sz w:val="24"/>
          <w:szCs w:val="24"/>
        </w:rPr>
        <w:t xml:space="preserve"> nutrient-poor environments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&amp; Mahadevan, 2005; Tagawa &amp; Watanabe, 2021). </w:t>
      </w:r>
      <w:del w:id="22" w:author="Nicholas Matzke" w:date="2023-11-13T09:37:00Z">
        <w:r w:rsidDel="00C10A8C">
          <w:rPr>
            <w:rFonts w:ascii="Times New Roman" w:eastAsia="Times New Roman" w:hAnsi="Times New Roman" w:cs="Times New Roman"/>
            <w:sz w:val="24"/>
            <w:szCs w:val="24"/>
          </w:rPr>
          <w:delText xml:space="preserve">These </w:delText>
        </w:r>
      </w:del>
      <w:ins w:id="23" w:author="Nicholas Matzke" w:date="2023-11-13T09:37:00Z">
        <w:r w:rsidR="00C10A8C">
          <w:rPr>
            <w:rFonts w:ascii="Times New Roman" w:eastAsia="Times New Roman" w:hAnsi="Times New Roman" w:cs="Times New Roman"/>
            <w:sz w:val="24"/>
            <w:szCs w:val="24"/>
          </w:rPr>
          <w:t>T</w:t>
        </w:r>
      </w:ins>
      <w:del w:id="24" w:author="Nicholas Matzke" w:date="2023-11-13T09:38:00Z">
        <w:r w:rsidDel="00C10A8C">
          <w:rPr>
            <w:rFonts w:ascii="Times New Roman" w:eastAsia="Times New Roman" w:hAnsi="Times New Roman" w:cs="Times New Roman"/>
            <w:sz w:val="24"/>
            <w:szCs w:val="24"/>
          </w:rPr>
          <w:delText>t</w:delText>
        </w:r>
      </w:del>
      <w:r>
        <w:rPr>
          <w:rFonts w:ascii="Times New Roman" w:eastAsia="Times New Roman" w:hAnsi="Times New Roman" w:cs="Times New Roman"/>
          <w:sz w:val="24"/>
          <w:szCs w:val="24"/>
        </w:rPr>
        <w:t xml:space="preserve">raps enable </w:t>
      </w:r>
      <w:ins w:id="25" w:author="Nicholas Matzke" w:date="2023-11-13T09:38:00Z">
        <w:r w:rsidR="00C10A8C">
          <w:rPr>
            <w:rFonts w:ascii="Times New Roman" w:eastAsia="Times New Roman" w:hAnsi="Times New Roman" w:cs="Times New Roman"/>
            <w:sz w:val="24"/>
            <w:szCs w:val="24"/>
          </w:rPr>
          <w:t xml:space="preserve">the </w:t>
        </w:r>
      </w:ins>
      <w:del w:id="26" w:author="Nicholas Matzke" w:date="2023-11-13T09:38:00Z">
        <w:r w:rsidDel="00C10A8C">
          <w:rPr>
            <w:rFonts w:ascii="Times New Roman" w:eastAsia="Times New Roman" w:hAnsi="Times New Roman" w:cs="Times New Roman"/>
            <w:sz w:val="24"/>
            <w:szCs w:val="24"/>
          </w:rPr>
          <w:delText xml:space="preserve">them </w:delText>
        </w:r>
      </w:del>
      <w:ins w:id="27" w:author="Nicholas Matzke" w:date="2023-11-13T09:38:00Z">
        <w:r w:rsidR="00C10A8C">
          <w:rPr>
            <w:rFonts w:ascii="Times New Roman" w:eastAsia="Times New Roman" w:hAnsi="Times New Roman" w:cs="Times New Roman"/>
            <w:sz w:val="24"/>
            <w:szCs w:val="24"/>
          </w:rPr>
          <w:t xml:space="preserve">plants </w:t>
        </w:r>
      </w:ins>
      <w:r>
        <w:rPr>
          <w:rFonts w:ascii="Times New Roman" w:eastAsia="Times New Roman" w:hAnsi="Times New Roman" w:cs="Times New Roman"/>
          <w:sz w:val="24"/>
          <w:szCs w:val="24"/>
        </w:rPr>
        <w:t>to capture and digest their prey and highlight the incredible diversity within carnivorous plants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w:t>
      </w:r>
    </w:p>
    <w:p w14:paraId="7005C389"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2B408E"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Venus' flytrap (</w:t>
      </w:r>
      <w:r>
        <w:rPr>
          <w:rFonts w:ascii="Times New Roman" w:eastAsia="Times New Roman" w:hAnsi="Times New Roman" w:cs="Times New Roman"/>
          <w:i/>
          <w:sz w:val="24"/>
          <w:szCs w:val="24"/>
        </w:rPr>
        <w:t>Dionaea muscipula</w:t>
      </w:r>
      <w:r>
        <w:rPr>
          <w:rFonts w:ascii="Times New Roman" w:eastAsia="Times New Roman" w:hAnsi="Times New Roman" w:cs="Times New Roman"/>
          <w:sz w:val="24"/>
          <w:szCs w:val="24"/>
        </w:rPr>
        <w:t xml:space="preserve">), known for its beartrap-like mechanism, holds a special place in the minds of the </w:t>
      </w:r>
      <w:proofErr w:type="gramStart"/>
      <w:r>
        <w:rPr>
          <w:rFonts w:ascii="Times New Roman" w:eastAsia="Times New Roman" w:hAnsi="Times New Roman" w:cs="Times New Roman"/>
          <w:sz w:val="24"/>
          <w:szCs w:val="24"/>
        </w:rPr>
        <w:t>general public</w:t>
      </w:r>
      <w:proofErr w:type="gramEnd"/>
      <w:r>
        <w:rPr>
          <w:rFonts w:ascii="Times New Roman" w:eastAsia="Times New Roman" w:hAnsi="Times New Roman" w:cs="Times New Roman"/>
          <w:sz w:val="24"/>
          <w:szCs w:val="24"/>
        </w:rPr>
        <w:t xml:space="preserve"> as the epitome of carnivorous plants (Sachse et al., 2020). Its unique ability to snap shut its specialised leaves and capture prey has fascinated people for centuries. This admiration for the Venus' flytrap was shared by Darwin’s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published in 1875, in which he described the plant as "one of the most wonderful in the world” (Darwin, 1875). The remarkable ability of the Venus' flytrap to detect and rapidly respond to the presence of insects, culminating in the swift closure of its trap for capture and digestion, exemplifies nature's ingenuity (</w:t>
      </w: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et al., 2005). This extraordinary ability has garnered extensive recognition and praise, particularly highlighted by Darwin, thus representing the Venus' flytrap as an iconic carnivorous plant (Davis et al., 2019). Darwin's accolades have further increased focus on various carnivorous plant traps, captivating the attention of researchers and enthusiasts alike.</w:t>
      </w:r>
    </w:p>
    <w:p w14:paraId="1E583CB6" w14:textId="77777777" w:rsidR="00E047B9" w:rsidRDefault="00E047B9">
      <w:pPr>
        <w:spacing w:line="360" w:lineRule="auto"/>
        <w:ind w:firstLine="720"/>
        <w:jc w:val="both"/>
        <w:rPr>
          <w:rFonts w:ascii="Times New Roman" w:eastAsia="Times New Roman" w:hAnsi="Times New Roman" w:cs="Times New Roman"/>
          <w:sz w:val="24"/>
          <w:szCs w:val="24"/>
        </w:rPr>
      </w:pPr>
    </w:p>
    <w:p w14:paraId="3A1DE3A4" w14:textId="77777777" w:rsidR="00E047B9" w:rsidRDefault="00000000">
      <w:pPr>
        <w:pStyle w:val="Heading4"/>
        <w:spacing w:line="360" w:lineRule="auto"/>
        <w:jc w:val="both"/>
        <w:rPr>
          <w:rFonts w:ascii="Times New Roman" w:eastAsia="Times New Roman" w:hAnsi="Times New Roman" w:cs="Times New Roman"/>
          <w:b/>
          <w:color w:val="000000"/>
        </w:rPr>
      </w:pPr>
      <w:bookmarkStart w:id="28" w:name="_Toc150735210"/>
      <w:r>
        <w:rPr>
          <w:rFonts w:ascii="Times New Roman" w:eastAsia="Times New Roman" w:hAnsi="Times New Roman" w:cs="Times New Roman"/>
          <w:b/>
          <w:color w:val="000000"/>
        </w:rPr>
        <w:t>1.2.2.1 Aerial and Ground Sticky Leaf Traps</w:t>
      </w:r>
      <w:bookmarkEnd w:id="28"/>
    </w:p>
    <w:p w14:paraId="27B2D608" w14:textId="77777777" w:rsidR="00E047B9" w:rsidRDefault="00E047B9"/>
    <w:p w14:paraId="12C9C760" w14:textId="7E80C33E"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Aerial sticky leaf traps are characterised by specialised structures on the plant's surface, typically leaves, that secrete adhesive substances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2021). These secretions serve a dual purpose: firstly, they attract unsuspecting prey through their alluring scent or appearance, and secondly, upon contact, the sticky substances ensnare the prey, preventing escape (Zhang et al., 2010). This trapping mechanism is particularly effective for capturing flying or crawling insects, providing these carnivorous plants with an additional source of nutrients vital for their </w:t>
      </w:r>
      <w:r>
        <w:rPr>
          <w:rFonts w:ascii="Times New Roman" w:eastAsia="Times New Roman" w:hAnsi="Times New Roman" w:cs="Times New Roman"/>
          <w:sz w:val="24"/>
          <w:szCs w:val="24"/>
        </w:rPr>
        <w:lastRenderedPageBreak/>
        <w:t xml:space="preserve">survival (Bopp &amp; Weber, 1981). </w:t>
      </w:r>
      <w:ins w:id="29" w:author="Nicholas Matzke" w:date="2023-11-13T09:41:00Z">
        <w:r w:rsidR="00C10A8C">
          <w:rPr>
            <w:rFonts w:ascii="Times New Roman" w:eastAsia="Times New Roman" w:hAnsi="Times New Roman" w:cs="Times New Roman"/>
            <w:sz w:val="24"/>
            <w:szCs w:val="24"/>
          </w:rPr>
          <w:t xml:space="preserve">It appears that </w:t>
        </w:r>
      </w:ins>
      <w:ins w:id="30" w:author="Nicholas Matzke" w:date="2023-11-13T09:42:00Z">
        <w:r w:rsidR="00C10A8C">
          <w:rPr>
            <w:rFonts w:ascii="Times New Roman" w:eastAsia="Times New Roman" w:hAnsi="Times New Roman" w:cs="Times New Roman"/>
            <w:sz w:val="24"/>
            <w:szCs w:val="24"/>
          </w:rPr>
          <w:t>sticky leaf traps can be classified into two major kinds: aerial traps and grou</w:t>
        </w:r>
      </w:ins>
      <w:ins w:id="31" w:author="Nicholas Matzke" w:date="2023-11-13T09:43:00Z">
        <w:r w:rsidR="00C10A8C">
          <w:rPr>
            <w:rFonts w:ascii="Times New Roman" w:eastAsia="Times New Roman" w:hAnsi="Times New Roman" w:cs="Times New Roman"/>
            <w:sz w:val="24"/>
            <w:szCs w:val="24"/>
          </w:rPr>
          <w:t>nd traps. Aerial sticky traps have long, thin leaves, often described as filifor</w:t>
        </w:r>
      </w:ins>
      <w:ins w:id="32" w:author="Nicholas Matzke" w:date="2023-11-13T09:44:00Z">
        <w:r w:rsidR="00C10A8C">
          <w:rPr>
            <w:rFonts w:ascii="Times New Roman" w:eastAsia="Times New Roman" w:hAnsi="Times New Roman" w:cs="Times New Roman"/>
            <w:sz w:val="24"/>
            <w:szCs w:val="24"/>
          </w:rPr>
          <w:t>m, and the leaves reach well above the ground</w:t>
        </w:r>
      </w:ins>
      <w:ins w:id="33" w:author="Nicholas Matzke" w:date="2023-11-13T09:47:00Z">
        <w:r w:rsidR="00F07A7F">
          <w:rPr>
            <w:rFonts w:ascii="Times New Roman" w:eastAsia="Times New Roman" w:hAnsi="Times New Roman" w:cs="Times New Roman"/>
            <w:sz w:val="24"/>
            <w:szCs w:val="24"/>
          </w:rPr>
          <w:t xml:space="preserve"> (</w:t>
        </w:r>
        <w:proofErr w:type="spellStart"/>
        <w:r w:rsidR="00F07A7F">
          <w:rPr>
            <w:rFonts w:ascii="Times New Roman" w:eastAsia="Times New Roman" w:hAnsi="Times New Roman" w:cs="Times New Roman"/>
            <w:sz w:val="24"/>
            <w:szCs w:val="24"/>
          </w:rPr>
          <w:t>centimeters</w:t>
        </w:r>
        <w:proofErr w:type="spellEnd"/>
        <w:r w:rsidR="00F07A7F">
          <w:rPr>
            <w:rFonts w:ascii="Times New Roman" w:eastAsia="Times New Roman" w:hAnsi="Times New Roman" w:cs="Times New Roman"/>
            <w:sz w:val="24"/>
            <w:szCs w:val="24"/>
          </w:rPr>
          <w:t xml:space="preserve"> or more)</w:t>
        </w:r>
      </w:ins>
      <w:ins w:id="34" w:author="Nicholas Matzke" w:date="2023-11-13T09:42:00Z">
        <w:r w:rsidR="00C10A8C">
          <w:rPr>
            <w:rFonts w:ascii="Times New Roman" w:eastAsia="Times New Roman" w:hAnsi="Times New Roman" w:cs="Times New Roman"/>
            <w:sz w:val="24"/>
            <w:szCs w:val="24"/>
          </w:rPr>
          <w:t xml:space="preserve">. </w:t>
        </w:r>
      </w:ins>
      <w:ins w:id="35" w:author="Nicholas Matzke" w:date="2023-11-13T09:45:00Z">
        <w:r w:rsidR="00C10A8C">
          <w:rPr>
            <w:rFonts w:ascii="Times New Roman" w:eastAsia="Times New Roman" w:hAnsi="Times New Roman" w:cs="Times New Roman"/>
            <w:sz w:val="24"/>
            <w:szCs w:val="24"/>
          </w:rPr>
          <w:t xml:space="preserve">Ground sticky traps are </w:t>
        </w:r>
        <w:r w:rsidR="00F07A7F">
          <w:rPr>
            <w:rFonts w:ascii="Times New Roman" w:eastAsia="Times New Roman" w:hAnsi="Times New Roman" w:cs="Times New Roman"/>
            <w:sz w:val="24"/>
            <w:szCs w:val="24"/>
          </w:rPr>
          <w:t xml:space="preserve">flush with the ground and </w:t>
        </w:r>
      </w:ins>
      <w:ins w:id="36" w:author="Nicholas Matzke" w:date="2023-11-13T09:46:00Z">
        <w:r w:rsidR="00F07A7F">
          <w:rPr>
            <w:rFonts w:ascii="Times New Roman" w:eastAsia="Times New Roman" w:hAnsi="Times New Roman" w:cs="Times New Roman"/>
            <w:sz w:val="24"/>
            <w:szCs w:val="24"/>
          </w:rPr>
          <w:t>thus readily accessible to walking insects</w:t>
        </w:r>
      </w:ins>
      <w:ins w:id="37" w:author="Nicholas Matzke" w:date="2023-11-13T09:49:00Z">
        <w:r w:rsidR="00F07A7F">
          <w:rPr>
            <w:rFonts w:ascii="Times New Roman" w:eastAsia="Times New Roman" w:hAnsi="Times New Roman" w:cs="Times New Roman"/>
            <w:sz w:val="24"/>
            <w:szCs w:val="24"/>
          </w:rPr>
          <w:t>, with leaves that tend to be round or ov</w:t>
        </w:r>
      </w:ins>
      <w:ins w:id="38" w:author="Nicholas Matzke" w:date="2023-11-13T09:50:00Z">
        <w:r w:rsidR="00F07A7F">
          <w:rPr>
            <w:rFonts w:ascii="Times New Roman" w:eastAsia="Times New Roman" w:hAnsi="Times New Roman" w:cs="Times New Roman"/>
            <w:sz w:val="24"/>
            <w:szCs w:val="24"/>
          </w:rPr>
          <w:t>ate, and flat</w:t>
        </w:r>
      </w:ins>
      <w:ins w:id="39" w:author="Nicholas Matzke" w:date="2023-11-13T09:48:00Z">
        <w:r w:rsidR="00F07A7F">
          <w:rPr>
            <w:rFonts w:ascii="Times New Roman" w:eastAsia="Times New Roman" w:hAnsi="Times New Roman" w:cs="Times New Roman"/>
            <w:sz w:val="24"/>
            <w:szCs w:val="24"/>
          </w:rPr>
          <w:t>. This distinction should be treat</w:t>
        </w:r>
      </w:ins>
      <w:ins w:id="40" w:author="Nicholas Matzke" w:date="2023-11-13T09:50:00Z">
        <w:r w:rsidR="00F07A7F">
          <w:rPr>
            <w:rFonts w:ascii="Times New Roman" w:eastAsia="Times New Roman" w:hAnsi="Times New Roman" w:cs="Times New Roman"/>
            <w:sz w:val="24"/>
            <w:szCs w:val="24"/>
          </w:rPr>
          <w:t>e</w:t>
        </w:r>
      </w:ins>
      <w:ins w:id="41" w:author="Nicholas Matzke" w:date="2023-11-13T09:48:00Z">
        <w:r w:rsidR="00F07A7F">
          <w:rPr>
            <w:rFonts w:ascii="Times New Roman" w:eastAsia="Times New Roman" w:hAnsi="Times New Roman" w:cs="Times New Roman"/>
            <w:sz w:val="24"/>
            <w:szCs w:val="24"/>
          </w:rPr>
          <w:t>d as a rough</w:t>
        </w:r>
      </w:ins>
      <w:ins w:id="42" w:author="Nicholas Matzke" w:date="2023-11-13T09:40:00Z">
        <w:r w:rsidR="00C10A8C">
          <w:rPr>
            <w:rFonts w:ascii="Times New Roman" w:eastAsia="Times New Roman" w:hAnsi="Times New Roman" w:cs="Times New Roman"/>
            <w:sz w:val="24"/>
            <w:szCs w:val="24"/>
          </w:rPr>
          <w:t xml:space="preserve"> </w:t>
        </w:r>
      </w:ins>
      <w:ins w:id="43" w:author="Nicholas Matzke" w:date="2023-11-13T09:50:00Z">
        <w:r w:rsidR="00F07A7F">
          <w:rPr>
            <w:rFonts w:ascii="Times New Roman" w:eastAsia="Times New Roman" w:hAnsi="Times New Roman" w:cs="Times New Roman"/>
            <w:sz w:val="24"/>
            <w:szCs w:val="24"/>
          </w:rPr>
          <w:t xml:space="preserve">and approximate </w:t>
        </w:r>
      </w:ins>
      <w:ins w:id="44" w:author="Nicholas Matzke" w:date="2023-11-13T09:40:00Z">
        <w:r w:rsidR="00C10A8C">
          <w:rPr>
            <w:rFonts w:ascii="Times New Roman" w:eastAsia="Times New Roman" w:hAnsi="Times New Roman" w:cs="Times New Roman"/>
            <w:sz w:val="24"/>
            <w:szCs w:val="24"/>
          </w:rPr>
          <w:t xml:space="preserve">classification, without </w:t>
        </w:r>
        <w:proofErr w:type="gramStart"/>
        <w:r w:rsidR="00C10A8C">
          <w:rPr>
            <w:rFonts w:ascii="Times New Roman" w:eastAsia="Times New Roman" w:hAnsi="Times New Roman" w:cs="Times New Roman"/>
            <w:sz w:val="24"/>
            <w:szCs w:val="24"/>
          </w:rPr>
          <w:t>assuming that</w:t>
        </w:r>
      </w:ins>
      <w:proofErr w:type="gramEnd"/>
      <w:ins w:id="45" w:author="Nicholas Matzke" w:date="2023-11-13T09:51:00Z">
        <w:r w:rsidR="00F07A7F">
          <w:rPr>
            <w:rFonts w:ascii="Times New Roman" w:eastAsia="Times New Roman" w:hAnsi="Times New Roman" w:cs="Times New Roman"/>
            <w:sz w:val="24"/>
            <w:szCs w:val="24"/>
          </w:rPr>
          <w:t xml:space="preserve"> ground traps never catch flying insects or vice versa</w:t>
        </w:r>
      </w:ins>
      <w:ins w:id="46" w:author="Nicholas Matzke" w:date="2023-11-13T09:52:00Z">
        <w:r w:rsidR="00F07A7F">
          <w:rPr>
            <w:rFonts w:ascii="Times New Roman" w:eastAsia="Times New Roman" w:hAnsi="Times New Roman" w:cs="Times New Roman"/>
            <w:sz w:val="24"/>
            <w:szCs w:val="24"/>
          </w:rPr>
          <w:t xml:space="preserve">; it is proposed </w:t>
        </w:r>
      </w:ins>
      <w:ins w:id="47" w:author="Nicholas Matzke" w:date="2023-11-13T09:53:00Z">
        <w:r w:rsidR="00F07A7F">
          <w:rPr>
            <w:rFonts w:ascii="Times New Roman" w:eastAsia="Times New Roman" w:hAnsi="Times New Roman" w:cs="Times New Roman"/>
            <w:sz w:val="24"/>
            <w:szCs w:val="24"/>
          </w:rPr>
          <w:t xml:space="preserve">as a hypothesis </w:t>
        </w:r>
      </w:ins>
      <w:ins w:id="48" w:author="Nicholas Matzke" w:date="2023-11-13T09:52:00Z">
        <w:r w:rsidR="00F07A7F">
          <w:rPr>
            <w:rFonts w:ascii="Times New Roman" w:eastAsia="Times New Roman" w:hAnsi="Times New Roman" w:cs="Times New Roman"/>
            <w:sz w:val="24"/>
            <w:szCs w:val="24"/>
          </w:rPr>
          <w:t xml:space="preserve">to explain the different sticky leaf </w:t>
        </w:r>
      </w:ins>
      <w:ins w:id="49" w:author="Nicholas Matzke" w:date="2023-11-13T09:53:00Z">
        <w:r w:rsidR="00F07A7F">
          <w:rPr>
            <w:rFonts w:ascii="Times New Roman" w:eastAsia="Times New Roman" w:hAnsi="Times New Roman" w:cs="Times New Roman"/>
            <w:sz w:val="24"/>
            <w:szCs w:val="24"/>
          </w:rPr>
          <w:t>shapes as adaptive</w:t>
        </w:r>
      </w:ins>
      <w:ins w:id="50" w:author="Nicholas Matzke" w:date="2023-11-13T09:52:00Z">
        <w:r w:rsidR="00F07A7F">
          <w:rPr>
            <w:rFonts w:ascii="Times New Roman" w:eastAsia="Times New Roman" w:hAnsi="Times New Roman" w:cs="Times New Roman"/>
            <w:sz w:val="24"/>
            <w:szCs w:val="24"/>
          </w:rPr>
          <w:t xml:space="preserve"> </w:t>
        </w:r>
      </w:ins>
      <w:ins w:id="51" w:author="Nicholas Matzke" w:date="2023-11-13T09:53:00Z">
        <w:r w:rsidR="00F07A7F">
          <w:rPr>
            <w:rFonts w:ascii="Times New Roman" w:eastAsia="Times New Roman" w:hAnsi="Times New Roman" w:cs="Times New Roman"/>
            <w:sz w:val="24"/>
            <w:szCs w:val="24"/>
          </w:rPr>
          <w:t xml:space="preserve">specialisations. </w:t>
        </w:r>
      </w:ins>
      <w:r>
        <w:rPr>
          <w:rFonts w:ascii="Times New Roman" w:eastAsia="Times New Roman" w:hAnsi="Times New Roman" w:cs="Times New Roman"/>
          <w:sz w:val="24"/>
          <w:szCs w:val="24"/>
        </w:rPr>
        <w:t>Most</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 from the </w:t>
      </w:r>
      <w:r>
        <w:rPr>
          <w:rFonts w:ascii="Times New Roman" w:eastAsia="Times New Roman" w:hAnsi="Times New Roman" w:cs="Times New Roman"/>
          <w:i/>
          <w:sz w:val="24"/>
          <w:szCs w:val="24"/>
        </w:rPr>
        <w:t>Droseraceae</w:t>
      </w:r>
      <w:r>
        <w:rPr>
          <w:rFonts w:ascii="Times New Roman" w:eastAsia="Times New Roman" w:hAnsi="Times New Roman" w:cs="Times New Roman"/>
          <w:sz w:val="24"/>
          <w:szCs w:val="24"/>
        </w:rPr>
        <w:t xml:space="preserve"> family are considered ground sticky leaf traps (Krupa et al., 2020).</w:t>
      </w:r>
      <w:del w:id="52" w:author="Nicholas Matzke" w:date="2023-11-13T10:05:00Z">
        <w:r w:rsidDel="00E54776">
          <w:rPr>
            <w:rFonts w:ascii="Times New Roman" w:eastAsia="Times New Roman" w:hAnsi="Times New Roman" w:cs="Times New Roman"/>
            <w:sz w:val="24"/>
            <w:szCs w:val="24"/>
          </w:rPr>
          <w:delText xml:space="preserve"> </w:delText>
        </w:r>
      </w:del>
      <w:ins w:id="53" w:author="Nicholas Matzke" w:date="2023-11-13T09:56:00Z">
        <w:r w:rsidR="005D313D">
          <w:rPr>
            <w:rFonts w:ascii="Times New Roman" w:eastAsia="Times New Roman" w:hAnsi="Times New Roman" w:cs="Times New Roman"/>
            <w:sz w:val="24"/>
            <w:szCs w:val="24"/>
          </w:rPr>
          <w:t xml:space="preserve"> </w:t>
        </w:r>
      </w:ins>
      <w:del w:id="54" w:author="Nicholas Matzke" w:date="2023-11-13T09:56:00Z">
        <w:r w:rsidDel="005D313D">
          <w:rPr>
            <w:rFonts w:ascii="Times New Roman" w:eastAsia="Times New Roman" w:hAnsi="Times New Roman" w:cs="Times New Roman"/>
            <w:sz w:val="24"/>
            <w:szCs w:val="24"/>
          </w:rPr>
          <w:delText>Still</w:delText>
        </w:r>
      </w:del>
      <w:ins w:id="55" w:author="Nicholas Matzke" w:date="2023-11-13T09:56:00Z">
        <w:r w:rsidR="005D313D">
          <w:rPr>
            <w:rFonts w:ascii="Times New Roman" w:eastAsia="Times New Roman" w:hAnsi="Times New Roman" w:cs="Times New Roman"/>
            <w:sz w:val="24"/>
            <w:szCs w:val="24"/>
          </w:rPr>
          <w:t>However</w:t>
        </w:r>
      </w:ins>
      <w:r>
        <w:rPr>
          <w:rFonts w:ascii="Times New Roman" w:eastAsia="Times New Roman" w:hAnsi="Times New Roman" w:cs="Times New Roman"/>
          <w:sz w:val="24"/>
          <w:szCs w:val="24"/>
        </w:rPr>
        <w:t xml:space="preserve">, some species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regia</w:t>
      </w:r>
      <w:r>
        <w:rPr>
          <w:rFonts w:ascii="Times New Roman" w:eastAsia="Times New Roman" w:hAnsi="Times New Roman" w:cs="Times New Roman"/>
          <w:sz w:val="24"/>
          <w:szCs w:val="24"/>
        </w:rPr>
        <w:t xml:space="preserve">, commonly known as the King Sundew, exemplify the aerial sticky leaf trap strategy. </w:t>
      </w:r>
      <w:del w:id="56" w:author="Nicholas Matzke" w:date="2023-11-13T09:56:00Z">
        <w:r w:rsidRPr="005D313D" w:rsidDel="005D313D">
          <w:rPr>
            <w:rFonts w:ascii="Times New Roman" w:eastAsia="Times New Roman" w:hAnsi="Times New Roman" w:cs="Times New Roman"/>
            <w:i/>
            <w:iCs/>
            <w:sz w:val="24"/>
            <w:szCs w:val="24"/>
            <w:rPrChange w:id="57" w:author="Nicholas Matzke" w:date="2023-11-13T09:56:00Z">
              <w:rPr>
                <w:rFonts w:ascii="Times New Roman" w:eastAsia="Times New Roman" w:hAnsi="Times New Roman" w:cs="Times New Roman"/>
                <w:sz w:val="24"/>
                <w:szCs w:val="24"/>
              </w:rPr>
            </w:rPrChange>
          </w:rPr>
          <w:delText xml:space="preserve">Its </w:delText>
        </w:r>
      </w:del>
      <w:ins w:id="58" w:author="Nicholas Matzke" w:date="2023-11-13T09:56:00Z">
        <w:r w:rsidR="005D313D" w:rsidRPr="005D313D">
          <w:rPr>
            <w:rFonts w:ascii="Times New Roman" w:eastAsia="Times New Roman" w:hAnsi="Times New Roman" w:cs="Times New Roman"/>
            <w:i/>
            <w:iCs/>
            <w:sz w:val="24"/>
            <w:szCs w:val="24"/>
            <w:rPrChange w:id="59" w:author="Nicholas Matzke" w:date="2023-11-13T09:56:00Z">
              <w:rPr>
                <w:rFonts w:ascii="Times New Roman" w:eastAsia="Times New Roman" w:hAnsi="Times New Roman" w:cs="Times New Roman"/>
                <w:sz w:val="24"/>
                <w:szCs w:val="24"/>
              </w:rPr>
            </w:rPrChange>
          </w:rPr>
          <w:t>D. regia</w:t>
        </w:r>
        <w:r w:rsidR="005D313D">
          <w:rPr>
            <w:rFonts w:ascii="Times New Roman" w:eastAsia="Times New Roman" w:hAnsi="Times New Roman" w:cs="Times New Roman"/>
            <w:sz w:val="24"/>
            <w:szCs w:val="24"/>
          </w:rPr>
          <w:t>’s</w:t>
        </w:r>
        <w:r w:rsidR="005D313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large, dew-covered leaves glisten in the sunlight, concealing a sticky arsenal that captures and digests insects (</w:t>
      </w:r>
      <w:proofErr w:type="spellStart"/>
      <w:r>
        <w:rPr>
          <w:rFonts w:ascii="Times New Roman" w:eastAsia="Times New Roman" w:hAnsi="Times New Roman" w:cs="Times New Roman"/>
          <w:sz w:val="24"/>
          <w:szCs w:val="24"/>
        </w:rPr>
        <w:t>Biteau</w:t>
      </w:r>
      <w:proofErr w:type="spellEnd"/>
      <w:r>
        <w:rPr>
          <w:rFonts w:ascii="Times New Roman" w:eastAsia="Times New Roman" w:hAnsi="Times New Roman" w:cs="Times New Roman"/>
          <w:sz w:val="24"/>
          <w:szCs w:val="24"/>
        </w:rPr>
        <w:t xml:space="preserve"> et al., 2012). </w:t>
      </w:r>
      <w:r>
        <w:rPr>
          <w:rFonts w:ascii="Times New Roman" w:eastAsia="Times New Roman" w:hAnsi="Times New Roman" w:cs="Times New Roman"/>
          <w:i/>
          <w:sz w:val="24"/>
          <w:szCs w:val="24"/>
        </w:rPr>
        <w:t>Byblis</w:t>
      </w:r>
      <w:r>
        <w:rPr>
          <w:rFonts w:ascii="Times New Roman" w:eastAsia="Times New Roman" w:hAnsi="Times New Roman" w:cs="Times New Roman"/>
          <w:sz w:val="24"/>
          <w:szCs w:val="24"/>
        </w:rPr>
        <w:t>, a</w:t>
      </w:r>
      <w:ins w:id="60" w:author="Nicholas Matzke" w:date="2023-11-13T09:57:00Z">
        <w:r w:rsidR="00E54776">
          <w:rPr>
            <w:rFonts w:ascii="Times New Roman" w:eastAsia="Times New Roman" w:hAnsi="Times New Roman" w:cs="Times New Roman"/>
            <w:sz w:val="24"/>
            <w:szCs w:val="24"/>
          </w:rPr>
          <w:t xml:space="preserve">nother carnivorous </w:t>
        </w:r>
      </w:ins>
      <w:del w:id="61" w:author="Nicholas Matzke" w:date="2023-11-13T09:57:00Z">
        <w:r w:rsidDel="00E54776">
          <w:rPr>
            <w:rFonts w:ascii="Times New Roman" w:eastAsia="Times New Roman" w:hAnsi="Times New Roman" w:cs="Times New Roman"/>
            <w:sz w:val="24"/>
            <w:szCs w:val="24"/>
          </w:rPr>
          <w:delText xml:space="preserve"> flowering </w:delText>
        </w:r>
      </w:del>
      <w:r>
        <w:rPr>
          <w:rFonts w:ascii="Times New Roman" w:eastAsia="Times New Roman" w:hAnsi="Times New Roman" w:cs="Times New Roman"/>
          <w:sz w:val="24"/>
          <w:szCs w:val="24"/>
        </w:rPr>
        <w:t>plant genus, also uses this mechanism, demonstrating slender, sticky leaves that act as efficient traps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2022). Some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species, like </w:t>
      </w:r>
      <w:r>
        <w:rPr>
          <w:rFonts w:ascii="Times New Roman" w:eastAsia="Times New Roman" w:hAnsi="Times New Roman" w:cs="Times New Roman"/>
          <w:i/>
          <w:sz w:val="24"/>
          <w:szCs w:val="24"/>
        </w:rPr>
        <w:t xml:space="preserve">Pinguicula </w:t>
      </w:r>
      <w:proofErr w:type="spellStart"/>
      <w:r>
        <w:rPr>
          <w:rFonts w:ascii="Times New Roman" w:eastAsia="Times New Roman" w:hAnsi="Times New Roman" w:cs="Times New Roman"/>
          <w:i/>
          <w:sz w:val="24"/>
          <w:szCs w:val="24"/>
        </w:rPr>
        <w:t>filifolia</w:t>
      </w:r>
      <w:proofErr w:type="spellEnd"/>
      <w:r>
        <w:rPr>
          <w:rFonts w:ascii="Times New Roman" w:eastAsia="Times New Roman" w:hAnsi="Times New Roman" w:cs="Times New Roman"/>
          <w:sz w:val="24"/>
          <w:szCs w:val="24"/>
        </w:rPr>
        <w:t xml:space="preserve">, a member of the Butterwort family, employ a similar strategy, with adhesive leaf surfaces that lure and capture unsuspecting prey, despite its genus mostly consisting of ground sticky leaf strategies (Domínguez et al., 2012). </w:t>
      </w:r>
      <w:moveToRangeStart w:id="62" w:author="Nicholas Matzke" w:date="2023-11-13T10:04:00Z" w:name="move150762269"/>
      <w:proofErr w:type="spellStart"/>
      <w:moveTo w:id="63" w:author="Nicholas Matzke" w:date="2023-11-13T10:04:00Z">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sz w:val="24"/>
            <w:szCs w:val="24"/>
          </w:rPr>
          <w:t xml:space="preserve">, like </w:t>
        </w:r>
        <w:proofErr w:type="spellStart"/>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i/>
            <w:sz w:val="24"/>
            <w:szCs w:val="24"/>
          </w:rPr>
          <w:t xml:space="preserve"> </w:t>
        </w:r>
        <w:proofErr w:type="spellStart"/>
        <w:r w:rsidR="00E54776">
          <w:rPr>
            <w:rFonts w:ascii="Times New Roman" w:eastAsia="Times New Roman" w:hAnsi="Times New Roman" w:cs="Times New Roman"/>
            <w:i/>
            <w:sz w:val="24"/>
            <w:szCs w:val="24"/>
          </w:rPr>
          <w:t>gorgonias</w:t>
        </w:r>
        <w:proofErr w:type="spellEnd"/>
        <w:r w:rsidR="00E54776">
          <w:rPr>
            <w:rFonts w:ascii="Times New Roman" w:eastAsia="Times New Roman" w:hAnsi="Times New Roman" w:cs="Times New Roman"/>
            <w:sz w:val="24"/>
            <w:szCs w:val="24"/>
          </w:rPr>
          <w:t xml:space="preserve"> features glandular hairs on its leaves that secrete a sticky mucilage, but unlike the adhesive substances found in fully carnivorous plants like </w:t>
        </w:r>
        <w:proofErr w:type="spellStart"/>
        <w:r w:rsidR="00E54776">
          <w:rPr>
            <w:rFonts w:ascii="Times New Roman" w:eastAsia="Times New Roman" w:hAnsi="Times New Roman" w:cs="Times New Roman"/>
            <w:i/>
            <w:sz w:val="24"/>
            <w:szCs w:val="24"/>
          </w:rPr>
          <w:t>Drosera</w:t>
        </w:r>
        <w:proofErr w:type="spellEnd"/>
        <w:r w:rsidR="00E54776">
          <w:rPr>
            <w:rFonts w:ascii="Times New Roman" w:eastAsia="Times New Roman" w:hAnsi="Times New Roman" w:cs="Times New Roman"/>
            <w:sz w:val="24"/>
            <w:szCs w:val="24"/>
          </w:rPr>
          <w:t xml:space="preserve">, the mucilage produced by </w:t>
        </w:r>
        <w:proofErr w:type="spellStart"/>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sz w:val="24"/>
            <w:szCs w:val="24"/>
          </w:rPr>
          <w:t xml:space="preserve"> does not have digestive enzymes (Voigt et al., 2009). Instead, the plant relies on a mutualistic relationship with insect predators, specifically bugs (</w:t>
        </w:r>
        <w:proofErr w:type="spellStart"/>
        <w:r w:rsidR="00E54776">
          <w:rPr>
            <w:rFonts w:ascii="Times New Roman" w:eastAsia="Times New Roman" w:hAnsi="Times New Roman" w:cs="Times New Roman"/>
            <w:i/>
            <w:sz w:val="24"/>
            <w:szCs w:val="24"/>
          </w:rPr>
          <w:t>Pameridea</w:t>
        </w:r>
        <w:proofErr w:type="spellEnd"/>
        <w:r w:rsidR="00E54776">
          <w:rPr>
            <w:rFonts w:ascii="Times New Roman" w:eastAsia="Times New Roman" w:hAnsi="Times New Roman" w:cs="Times New Roman"/>
            <w:i/>
            <w:sz w:val="24"/>
            <w:szCs w:val="24"/>
          </w:rPr>
          <w:t xml:space="preserve"> </w:t>
        </w:r>
        <w:proofErr w:type="spellStart"/>
        <w:r w:rsidR="00E54776">
          <w:rPr>
            <w:rFonts w:ascii="Times New Roman" w:eastAsia="Times New Roman" w:hAnsi="Times New Roman" w:cs="Times New Roman"/>
            <w:i/>
            <w:sz w:val="24"/>
            <w:szCs w:val="24"/>
          </w:rPr>
          <w:t>reut</w:t>
        </w:r>
        <w:proofErr w:type="spellEnd"/>
        <w:r w:rsidR="00E54776">
          <w:rPr>
            <w:rFonts w:ascii="Times New Roman" w:eastAsia="Times New Roman" w:hAnsi="Times New Roman" w:cs="Times New Roman"/>
            <w:sz w:val="24"/>
            <w:szCs w:val="24"/>
          </w:rPr>
          <w:t xml:space="preserve">) that feed on the trapped insects, absorbing their nutrients (Voigt et al., 2009). The </w:t>
        </w:r>
        <w:proofErr w:type="spellStart"/>
        <w:r w:rsidR="00E54776">
          <w:rPr>
            <w:rFonts w:ascii="Times New Roman" w:eastAsia="Times New Roman" w:hAnsi="Times New Roman" w:cs="Times New Roman"/>
            <w:i/>
            <w:sz w:val="24"/>
            <w:szCs w:val="24"/>
          </w:rPr>
          <w:t>Roridula</w:t>
        </w:r>
        <w:proofErr w:type="spellEnd"/>
        <w:r w:rsidR="00E54776">
          <w:rPr>
            <w:rFonts w:ascii="Times New Roman" w:eastAsia="Times New Roman" w:hAnsi="Times New Roman" w:cs="Times New Roman"/>
            <w:sz w:val="24"/>
            <w:szCs w:val="24"/>
          </w:rPr>
          <w:t xml:space="preserve"> plant benefits indirectly from the nutrients the bugs release during their feeding process; thus, some researchers consider them as protocarnivorous plants (Voigt &amp; </w:t>
        </w:r>
        <w:proofErr w:type="spellStart"/>
        <w:r w:rsidR="00E54776">
          <w:rPr>
            <w:rFonts w:ascii="Times New Roman" w:eastAsia="Times New Roman" w:hAnsi="Times New Roman" w:cs="Times New Roman"/>
            <w:sz w:val="24"/>
            <w:szCs w:val="24"/>
          </w:rPr>
          <w:t>Gorb</w:t>
        </w:r>
        <w:proofErr w:type="spellEnd"/>
        <w:r w:rsidR="00E54776">
          <w:rPr>
            <w:rFonts w:ascii="Times New Roman" w:eastAsia="Times New Roman" w:hAnsi="Times New Roman" w:cs="Times New Roman"/>
            <w:sz w:val="24"/>
            <w:szCs w:val="24"/>
          </w:rPr>
          <w:t>, 2010).</w:t>
        </w:r>
      </w:moveTo>
      <w:moveToRangeEnd w:id="62"/>
      <w:ins w:id="64" w:author="Nicholas Matzke" w:date="2023-11-13T10:04:00Z">
        <w:r w:rsidR="00E54776" w:rsidRPr="00E54776">
          <w:rPr>
            <w:rFonts w:ascii="Times New Roman" w:eastAsia="Times New Roman" w:hAnsi="Times New Roman" w:cs="Times New Roman"/>
            <w:sz w:val="24"/>
            <w:szCs w:val="24"/>
          </w:rPr>
          <w:t xml:space="preserve"> </w:t>
        </w:r>
        <w:proofErr w:type="spellStart"/>
        <w:r w:rsidR="00E54776" w:rsidRPr="00E54776">
          <w:rPr>
            <w:rFonts w:ascii="Times New Roman" w:eastAsia="Times New Roman" w:hAnsi="Times New Roman" w:cs="Times New Roman"/>
            <w:i/>
            <w:iCs/>
            <w:sz w:val="24"/>
            <w:szCs w:val="24"/>
            <w:rPrChange w:id="65" w:author="Nicholas Matzke" w:date="2023-11-13T10:04:00Z">
              <w:rPr>
                <w:rFonts w:ascii="Times New Roman" w:eastAsia="Times New Roman" w:hAnsi="Times New Roman" w:cs="Times New Roman"/>
                <w:sz w:val="24"/>
                <w:szCs w:val="24"/>
              </w:rPr>
            </w:rPrChange>
          </w:rPr>
          <w:t>Roridula</w:t>
        </w:r>
        <w:proofErr w:type="spellEnd"/>
        <w:r w:rsidR="00E54776">
          <w:rPr>
            <w:rFonts w:ascii="Times New Roman" w:eastAsia="Times New Roman" w:hAnsi="Times New Roman" w:cs="Times New Roman"/>
            <w:sz w:val="24"/>
            <w:szCs w:val="24"/>
          </w:rPr>
          <w:t xml:space="preserve"> also has filiform leaves. </w:t>
        </w:r>
      </w:ins>
      <w:moveToRangeStart w:id="66" w:author="Nicholas Matzke" w:date="2023-11-13T10:04:00Z" w:name="move150762288"/>
      <w:moveTo w:id="67" w:author="Nicholas Matzke" w:date="2023-11-13T10:04:00Z">
        <w:r w:rsidR="00E54776">
          <w:rPr>
            <w:rFonts w:ascii="Times New Roman" w:eastAsia="Times New Roman" w:hAnsi="Times New Roman" w:cs="Times New Roman"/>
            <w:sz w:val="24"/>
            <w:szCs w:val="24"/>
          </w:rPr>
          <w:t xml:space="preserve">These plants </w:t>
        </w:r>
        <w:del w:id="68" w:author="Nicholas Matzke" w:date="2023-11-13T10:04:00Z">
          <w:r w:rsidR="00E54776" w:rsidDel="00E54776">
            <w:rPr>
              <w:rFonts w:ascii="Times New Roman" w:eastAsia="Times New Roman" w:hAnsi="Times New Roman" w:cs="Times New Roman"/>
              <w:sz w:val="24"/>
              <w:szCs w:val="24"/>
            </w:rPr>
            <w:delText>demonstrate</w:delText>
          </w:r>
        </w:del>
      </w:moveTo>
      <w:ins w:id="69" w:author="Nicholas Matzke" w:date="2023-11-13T10:04:00Z">
        <w:r w:rsidR="00E54776">
          <w:rPr>
            <w:rFonts w:ascii="Times New Roman" w:eastAsia="Times New Roman" w:hAnsi="Times New Roman" w:cs="Times New Roman"/>
            <w:sz w:val="24"/>
            <w:szCs w:val="24"/>
          </w:rPr>
          <w:t>suggest</w:t>
        </w:r>
      </w:ins>
      <w:moveTo w:id="70" w:author="Nicholas Matzke" w:date="2023-11-13T10:04:00Z">
        <w:r w:rsidR="00E54776">
          <w:rPr>
            <w:rFonts w:ascii="Times New Roman" w:eastAsia="Times New Roman" w:hAnsi="Times New Roman" w:cs="Times New Roman"/>
            <w:sz w:val="24"/>
            <w:szCs w:val="24"/>
          </w:rPr>
          <w:t xml:space="preserve"> a shared trapping </w:t>
        </w:r>
        <w:del w:id="71" w:author="Nicholas Matzke" w:date="2023-11-13T10:04:00Z">
          <w:r w:rsidR="00E54776" w:rsidDel="00E54776">
            <w:rPr>
              <w:rFonts w:ascii="Times New Roman" w:eastAsia="Times New Roman" w:hAnsi="Times New Roman" w:cs="Times New Roman"/>
              <w:sz w:val="24"/>
              <w:szCs w:val="24"/>
            </w:rPr>
            <w:delText>mechanism</w:delText>
          </w:r>
        </w:del>
      </w:moveTo>
      <w:ins w:id="72" w:author="Nicholas Matzke" w:date="2023-11-13T10:04:00Z">
        <w:r w:rsidR="00E54776">
          <w:rPr>
            <w:rFonts w:ascii="Times New Roman" w:eastAsia="Times New Roman" w:hAnsi="Times New Roman" w:cs="Times New Roman"/>
            <w:sz w:val="24"/>
            <w:szCs w:val="24"/>
          </w:rPr>
          <w:t>niche</w:t>
        </w:r>
      </w:ins>
      <w:moveTo w:id="73" w:author="Nicholas Matzke" w:date="2023-11-13T10:04:00Z">
        <w:r w:rsidR="00E54776">
          <w:rPr>
            <w:rFonts w:ascii="Times New Roman" w:eastAsia="Times New Roman" w:hAnsi="Times New Roman" w:cs="Times New Roman"/>
            <w:sz w:val="24"/>
            <w:szCs w:val="24"/>
          </w:rPr>
          <w:t xml:space="preserve"> despite their taxonomic differences.</w:t>
        </w:r>
      </w:moveTo>
      <w:moveToRangeEnd w:id="66"/>
    </w:p>
    <w:p w14:paraId="61F278E0" w14:textId="77777777" w:rsidR="00E047B9" w:rsidRDefault="00E047B9">
      <w:pPr>
        <w:spacing w:line="360" w:lineRule="auto"/>
        <w:ind w:firstLine="720"/>
        <w:jc w:val="both"/>
        <w:rPr>
          <w:rFonts w:ascii="Times New Roman" w:eastAsia="Times New Roman" w:hAnsi="Times New Roman" w:cs="Times New Roman"/>
          <w:sz w:val="24"/>
          <w:szCs w:val="24"/>
        </w:rPr>
      </w:pPr>
    </w:p>
    <w:p w14:paraId="2E1422C3" w14:textId="7263F69D"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Ground sticky leaf traps have their adhesive secretions </w:t>
      </w:r>
      <w:proofErr w:type="gramStart"/>
      <w:r>
        <w:rPr>
          <w:rFonts w:ascii="Times New Roman" w:eastAsia="Times New Roman" w:hAnsi="Times New Roman" w:cs="Times New Roman"/>
          <w:sz w:val="24"/>
          <w:szCs w:val="24"/>
        </w:rPr>
        <w:t>in close proximity to</w:t>
      </w:r>
      <w:proofErr w:type="gramEnd"/>
      <w:r>
        <w:rPr>
          <w:rFonts w:ascii="Times New Roman" w:eastAsia="Times New Roman" w:hAnsi="Times New Roman" w:cs="Times New Roman"/>
          <w:sz w:val="24"/>
          <w:szCs w:val="24"/>
        </w:rPr>
        <w:t xml:space="preserve"> the soil</w:t>
      </w:r>
      <w:ins w:id="74" w:author="Nicholas Matzke" w:date="2023-11-13T09:58:00Z">
        <w:r w:rsidR="00E54776">
          <w:rPr>
            <w:rFonts w:ascii="Times New Roman" w:eastAsia="Times New Roman" w:hAnsi="Times New Roman" w:cs="Times New Roman"/>
            <w:sz w:val="24"/>
            <w:szCs w:val="24"/>
          </w:rPr>
          <w:t xml:space="preserve"> or moss substrate</w:t>
        </w:r>
      </w:ins>
      <w:r>
        <w:rPr>
          <w:rFonts w:ascii="Times New Roman" w:eastAsia="Times New Roman" w:hAnsi="Times New Roman" w:cs="Times New Roman"/>
          <w:sz w:val="24"/>
          <w:szCs w:val="24"/>
        </w:rPr>
        <w:t xml:space="preserve">, developing an efficient method for capturing crawling insects and other small prey (Krupa et al., 2020). </w:t>
      </w:r>
      <w:del w:id="75" w:author="Nicholas Matzke" w:date="2023-11-13T09:59:00Z">
        <w:r w:rsidDel="00E54776">
          <w:rPr>
            <w:rFonts w:ascii="Times New Roman" w:eastAsia="Times New Roman" w:hAnsi="Times New Roman" w:cs="Times New Roman"/>
            <w:sz w:val="24"/>
            <w:szCs w:val="24"/>
          </w:rPr>
          <w:delText xml:space="preserve">Ground trap strategy is particularly beneficial in habitats where the availability of nutrients from the soil is limited, prompting these plants to supplement their diet with prey (Jürgens et al., 2015). </w:delText>
        </w:r>
      </w:del>
      <w:r>
        <w:rPr>
          <w:rFonts w:ascii="Times New Roman" w:eastAsia="Times New Roman" w:hAnsi="Times New Roman" w:cs="Times New Roman"/>
          <w:i/>
          <w:sz w:val="24"/>
          <w:szCs w:val="24"/>
        </w:rPr>
        <w:t xml:space="preserve">Pinguicula </w:t>
      </w:r>
      <w:commentRangeStart w:id="76"/>
      <w:r>
        <w:rPr>
          <w:rFonts w:ascii="Times New Roman" w:eastAsia="Times New Roman" w:hAnsi="Times New Roman" w:cs="Times New Roman"/>
          <w:i/>
          <w:sz w:val="24"/>
          <w:szCs w:val="24"/>
        </w:rPr>
        <w:t>vulgaris</w:t>
      </w:r>
      <w:commentRangeEnd w:id="76"/>
      <w:r w:rsidR="00E54776">
        <w:rPr>
          <w:rStyle w:val="CommentReference"/>
        </w:rPr>
        <w:commentReference w:id="76"/>
      </w:r>
      <w:r>
        <w:rPr>
          <w:rFonts w:ascii="Times New Roman" w:eastAsia="Times New Roman" w:hAnsi="Times New Roman" w:cs="Times New Roman"/>
          <w:sz w:val="24"/>
          <w:szCs w:val="24"/>
        </w:rPr>
        <w:t xml:space="preserve"> and many other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species, commonly known as the Common Butterwort, exemplify the ground sticky leaf trap strategy. Its </w:t>
      </w:r>
      <w:ins w:id="77" w:author="Nicholas Matzke" w:date="2023-11-13T10:02:00Z">
        <w:r w:rsidR="00E54776">
          <w:rPr>
            <w:rFonts w:ascii="Times New Roman" w:eastAsia="Times New Roman" w:hAnsi="Times New Roman" w:cs="Times New Roman"/>
            <w:sz w:val="24"/>
            <w:szCs w:val="24"/>
          </w:rPr>
          <w:t>broad and flat</w:t>
        </w:r>
        <w:r w:rsidR="00E5477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leaves</w:t>
      </w:r>
      <w:del w:id="78" w:author="Nicholas Matzke" w:date="2023-11-13T10:02:00Z">
        <w:r w:rsidDel="00E54776">
          <w:rPr>
            <w:rFonts w:ascii="Times New Roman" w:eastAsia="Times New Roman" w:hAnsi="Times New Roman" w:cs="Times New Roman"/>
            <w:sz w:val="24"/>
            <w:szCs w:val="24"/>
          </w:rPr>
          <w:delText xml:space="preserve">, </w:delText>
        </w:r>
      </w:del>
      <w:ins w:id="79" w:author="Nicholas Matzke" w:date="2023-11-13T10:02:00Z">
        <w:r w:rsidR="00E54776">
          <w:rPr>
            <w:rFonts w:ascii="Times New Roman" w:eastAsia="Times New Roman" w:hAnsi="Times New Roman" w:cs="Times New Roman"/>
            <w:sz w:val="24"/>
            <w:szCs w:val="24"/>
          </w:rPr>
          <w:t xml:space="preserve"> are</w:t>
        </w:r>
        <w:r w:rsidR="00E5477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adorned with glandular hairs that display sticky mucilage</w:t>
      </w:r>
      <w:del w:id="80" w:author="Nicholas Matzke" w:date="2023-11-13T10:02:00Z">
        <w:r w:rsidDel="00E54776">
          <w:rPr>
            <w:rFonts w:ascii="Times New Roman" w:eastAsia="Times New Roman" w:hAnsi="Times New Roman" w:cs="Times New Roman"/>
            <w:sz w:val="24"/>
            <w:szCs w:val="24"/>
          </w:rPr>
          <w:delText>, lie in wait for unsuspecting insects</w:delText>
        </w:r>
      </w:del>
      <w:r>
        <w:rPr>
          <w:rFonts w:ascii="Times New Roman" w:eastAsia="Times New Roman" w:hAnsi="Times New Roman" w:cs="Times New Roman"/>
          <w:sz w:val="24"/>
          <w:szCs w:val="24"/>
        </w:rPr>
        <w:t xml:space="preserve"> (Worley &amp; Harder, 1996). </w:t>
      </w:r>
      <w:del w:id="81" w:author="Nicholas Matzke" w:date="2023-11-13T10:03:00Z">
        <w:r w:rsidDel="00E54776">
          <w:rPr>
            <w:rFonts w:ascii="Times New Roman" w:eastAsia="Times New Roman" w:hAnsi="Times New Roman" w:cs="Times New Roman"/>
            <w:sz w:val="24"/>
            <w:szCs w:val="24"/>
          </w:rPr>
          <w:delText>Moreover,</w:delText>
        </w:r>
      </w:del>
      <w:ins w:id="82" w:author="Nicholas Matzke" w:date="2023-11-13T10:03:00Z">
        <w:r w:rsidR="00E54776">
          <w:rPr>
            <w:rFonts w:ascii="Times New Roman" w:eastAsia="Times New Roman" w:hAnsi="Times New Roman" w:cs="Times New Roman"/>
            <w:sz w:val="24"/>
            <w:szCs w:val="24"/>
          </w:rPr>
          <w:t>Most sundews, such as</w:t>
        </w:r>
      </w:ins>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schizandra</w:t>
      </w:r>
      <w:r>
        <w:rPr>
          <w:rFonts w:ascii="Times New Roman" w:eastAsia="Times New Roman" w:hAnsi="Times New Roman" w:cs="Times New Roman"/>
          <w:sz w:val="24"/>
          <w:szCs w:val="24"/>
        </w:rPr>
        <w:t xml:space="preserve"> and most of the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w:t>
      </w:r>
      <w:del w:id="83" w:author="Nicholas Matzke" w:date="2023-11-13T10:03:00Z">
        <w:r w:rsidDel="00E54776">
          <w:rPr>
            <w:rFonts w:ascii="Times New Roman" w:eastAsia="Times New Roman" w:hAnsi="Times New Roman" w:cs="Times New Roman"/>
            <w:sz w:val="24"/>
            <w:szCs w:val="24"/>
          </w:rPr>
          <w:delText>, a member of the Sundew family</w:delText>
        </w:r>
      </w:del>
      <w:r>
        <w:rPr>
          <w:rFonts w:ascii="Times New Roman" w:eastAsia="Times New Roman" w:hAnsi="Times New Roman" w:cs="Times New Roman"/>
          <w:sz w:val="24"/>
          <w:szCs w:val="24"/>
        </w:rPr>
        <w:t>, similarly deploy ground-level sticky leaves to capture and digest their prey (</w:t>
      </w:r>
      <w:proofErr w:type="spellStart"/>
      <w:r>
        <w:rPr>
          <w:rFonts w:ascii="Times New Roman" w:eastAsia="Times New Roman" w:hAnsi="Times New Roman" w:cs="Times New Roman"/>
          <w:sz w:val="24"/>
          <w:szCs w:val="24"/>
        </w:rPr>
        <w:t>Jürgens</w:t>
      </w:r>
      <w:proofErr w:type="spellEnd"/>
      <w:r>
        <w:rPr>
          <w:rFonts w:ascii="Times New Roman" w:eastAsia="Times New Roman" w:hAnsi="Times New Roman" w:cs="Times New Roman"/>
          <w:sz w:val="24"/>
          <w:szCs w:val="24"/>
        </w:rPr>
        <w:t xml:space="preserve"> et al., 2015). </w:t>
      </w:r>
      <w:ins w:id="84" w:author="Nicholas Matzke" w:date="2023-11-13T10:05:00Z">
        <w:r w:rsidR="00E54776">
          <w:rPr>
            <w:rFonts w:ascii="Times New Roman" w:eastAsia="Times New Roman" w:hAnsi="Times New Roman" w:cs="Times New Roman"/>
            <w:sz w:val="24"/>
            <w:szCs w:val="24"/>
          </w:rPr>
          <w:t xml:space="preserve">It should be acknowledged that some “ground” sticky leaf species may be close to the ground </w:t>
        </w:r>
        <w:r w:rsidR="00E54776">
          <w:rPr>
            <w:rFonts w:ascii="Times New Roman" w:eastAsia="Times New Roman" w:hAnsi="Times New Roman" w:cs="Times New Roman"/>
            <w:sz w:val="24"/>
            <w:szCs w:val="24"/>
          </w:rPr>
          <w:lastRenderedPageBreak/>
          <w:t xml:space="preserve">simply because of their tiny size; in many </w:t>
        </w:r>
        <w:proofErr w:type="spellStart"/>
        <w:r w:rsidR="00E54776" w:rsidRPr="00661E8C">
          <w:rPr>
            <w:rFonts w:ascii="Times New Roman" w:eastAsia="Times New Roman" w:hAnsi="Times New Roman" w:cs="Times New Roman"/>
            <w:i/>
            <w:iCs/>
            <w:sz w:val="24"/>
            <w:szCs w:val="24"/>
          </w:rPr>
          <w:t>Drosera</w:t>
        </w:r>
        <w:proofErr w:type="spellEnd"/>
        <w:r w:rsidR="00E54776">
          <w:rPr>
            <w:rFonts w:ascii="Times New Roman" w:eastAsia="Times New Roman" w:hAnsi="Times New Roman" w:cs="Times New Roman"/>
            <w:sz w:val="24"/>
            <w:szCs w:val="24"/>
          </w:rPr>
          <w:t xml:space="preserve"> species, the entire rosette of the plant, containing many leaves, is ~1 cm across and flush with the substrate.</w:t>
        </w:r>
      </w:ins>
      <w:moveFromRangeStart w:id="85" w:author="Nicholas Matzke" w:date="2023-11-13T10:04:00Z" w:name="move150762269"/>
      <w:moveFrom w:id="86" w:author="Nicholas Matzke" w:date="2023-11-13T10:04:00Z">
        <w:r w:rsidDel="00E54776">
          <w:rPr>
            <w:rFonts w:ascii="Times New Roman" w:eastAsia="Times New Roman" w:hAnsi="Times New Roman" w:cs="Times New Roman"/>
            <w:i/>
            <w:sz w:val="24"/>
            <w:szCs w:val="24"/>
          </w:rPr>
          <w:t>Roridula</w:t>
        </w:r>
        <w:r w:rsidDel="00E54776">
          <w:rPr>
            <w:rFonts w:ascii="Times New Roman" w:eastAsia="Times New Roman" w:hAnsi="Times New Roman" w:cs="Times New Roman"/>
            <w:sz w:val="24"/>
            <w:szCs w:val="24"/>
          </w:rPr>
          <w:t xml:space="preserve">, like </w:t>
        </w:r>
        <w:r w:rsidDel="00E54776">
          <w:rPr>
            <w:rFonts w:ascii="Times New Roman" w:eastAsia="Times New Roman" w:hAnsi="Times New Roman" w:cs="Times New Roman"/>
            <w:i/>
            <w:sz w:val="24"/>
            <w:szCs w:val="24"/>
          </w:rPr>
          <w:t>Roridula gorgonias</w:t>
        </w:r>
        <w:r w:rsidDel="00E54776">
          <w:rPr>
            <w:rFonts w:ascii="Times New Roman" w:eastAsia="Times New Roman" w:hAnsi="Times New Roman" w:cs="Times New Roman"/>
            <w:sz w:val="24"/>
            <w:szCs w:val="24"/>
          </w:rPr>
          <w:t xml:space="preserve"> features glandular hairs on its leaves that secrete a sticky mucilage, but unlike the adhesive substances found in fully carnivorous plants like </w:t>
        </w:r>
        <w:r w:rsidDel="00E54776">
          <w:rPr>
            <w:rFonts w:ascii="Times New Roman" w:eastAsia="Times New Roman" w:hAnsi="Times New Roman" w:cs="Times New Roman"/>
            <w:i/>
            <w:sz w:val="24"/>
            <w:szCs w:val="24"/>
          </w:rPr>
          <w:t>Drosera</w:t>
        </w:r>
        <w:r w:rsidDel="00E54776">
          <w:rPr>
            <w:rFonts w:ascii="Times New Roman" w:eastAsia="Times New Roman" w:hAnsi="Times New Roman" w:cs="Times New Roman"/>
            <w:sz w:val="24"/>
            <w:szCs w:val="24"/>
          </w:rPr>
          <w:t xml:space="preserve">, the mucilage produced by </w:t>
        </w:r>
        <w:r w:rsidDel="00E54776">
          <w:rPr>
            <w:rFonts w:ascii="Times New Roman" w:eastAsia="Times New Roman" w:hAnsi="Times New Roman" w:cs="Times New Roman"/>
            <w:i/>
            <w:sz w:val="24"/>
            <w:szCs w:val="24"/>
          </w:rPr>
          <w:t>Roridula</w:t>
        </w:r>
        <w:r w:rsidDel="00E54776">
          <w:rPr>
            <w:rFonts w:ascii="Times New Roman" w:eastAsia="Times New Roman" w:hAnsi="Times New Roman" w:cs="Times New Roman"/>
            <w:sz w:val="24"/>
            <w:szCs w:val="24"/>
          </w:rPr>
          <w:t xml:space="preserve"> does not have digestive enzymes (Voigt et al., 2009). Instead, the plant relies on a mutualistic relationship with insect predators, specifically bugs (</w:t>
        </w:r>
        <w:r w:rsidDel="00E54776">
          <w:rPr>
            <w:rFonts w:ascii="Times New Roman" w:eastAsia="Times New Roman" w:hAnsi="Times New Roman" w:cs="Times New Roman"/>
            <w:i/>
            <w:sz w:val="24"/>
            <w:szCs w:val="24"/>
          </w:rPr>
          <w:t>Pameridea reut</w:t>
        </w:r>
        <w:r w:rsidDel="00E54776">
          <w:rPr>
            <w:rFonts w:ascii="Times New Roman" w:eastAsia="Times New Roman" w:hAnsi="Times New Roman" w:cs="Times New Roman"/>
            <w:sz w:val="24"/>
            <w:szCs w:val="24"/>
          </w:rPr>
          <w:t xml:space="preserve">) that feed on the trapped insects, absorbing their nutrients (Voigt et al., 2009). The </w:t>
        </w:r>
        <w:r w:rsidDel="00E54776">
          <w:rPr>
            <w:rFonts w:ascii="Times New Roman" w:eastAsia="Times New Roman" w:hAnsi="Times New Roman" w:cs="Times New Roman"/>
            <w:i/>
            <w:sz w:val="24"/>
            <w:szCs w:val="24"/>
          </w:rPr>
          <w:t>Roridula</w:t>
        </w:r>
        <w:r w:rsidDel="00E54776">
          <w:rPr>
            <w:rFonts w:ascii="Times New Roman" w:eastAsia="Times New Roman" w:hAnsi="Times New Roman" w:cs="Times New Roman"/>
            <w:sz w:val="24"/>
            <w:szCs w:val="24"/>
          </w:rPr>
          <w:t xml:space="preserve"> plant benefits indirectly from the nutrients the bugs release during their feeding process; thus, some researchers consider them as protocarnivorous plants (Voigt &amp; Gorb, 2010). </w:t>
        </w:r>
        <w:moveFromRangeStart w:id="87" w:author="Nicholas Matzke" w:date="2023-11-13T10:04:00Z" w:name="move150762288"/>
        <w:moveFromRangeEnd w:id="85"/>
        <w:r w:rsidDel="00E54776">
          <w:rPr>
            <w:rFonts w:ascii="Times New Roman" w:eastAsia="Times New Roman" w:hAnsi="Times New Roman" w:cs="Times New Roman"/>
            <w:sz w:val="24"/>
            <w:szCs w:val="24"/>
          </w:rPr>
          <w:t>These plants demonstrate a shared trapping mechanism despite their taxonomic differences.</w:t>
        </w:r>
      </w:moveFrom>
      <w:moveFromRangeEnd w:id="87"/>
    </w:p>
    <w:p w14:paraId="55865035" w14:textId="77777777" w:rsidR="00E047B9" w:rsidRDefault="00E047B9">
      <w:pPr>
        <w:spacing w:line="360" w:lineRule="auto"/>
        <w:ind w:firstLine="720"/>
        <w:jc w:val="both"/>
        <w:rPr>
          <w:rFonts w:ascii="Times New Roman" w:eastAsia="Times New Roman" w:hAnsi="Times New Roman" w:cs="Times New Roman"/>
          <w:sz w:val="24"/>
          <w:szCs w:val="24"/>
        </w:rPr>
      </w:pPr>
    </w:p>
    <w:p w14:paraId="1CBFD207" w14:textId="77777777" w:rsidR="00E047B9" w:rsidRDefault="00000000">
      <w:pPr>
        <w:pStyle w:val="Heading4"/>
        <w:spacing w:line="360" w:lineRule="auto"/>
        <w:jc w:val="both"/>
        <w:rPr>
          <w:rFonts w:ascii="Times New Roman" w:eastAsia="Times New Roman" w:hAnsi="Times New Roman" w:cs="Times New Roman"/>
          <w:b/>
          <w:color w:val="000000"/>
        </w:rPr>
      </w:pPr>
      <w:bookmarkStart w:id="88" w:name="_Toc150735211"/>
      <w:r>
        <w:rPr>
          <w:rFonts w:ascii="Times New Roman" w:eastAsia="Times New Roman" w:hAnsi="Times New Roman" w:cs="Times New Roman"/>
          <w:b/>
          <w:color w:val="000000"/>
        </w:rPr>
        <w:t>1.2.2.2 Amphibious Snap Traps</w:t>
      </w:r>
      <w:bookmarkEnd w:id="88"/>
    </w:p>
    <w:p w14:paraId="05E9290B" w14:textId="77777777" w:rsidR="00E047B9" w:rsidRDefault="00E047B9"/>
    <w:p w14:paraId="5CD83DF2" w14:textId="1774CFD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Native to the </w:t>
      </w:r>
      <w:del w:id="89" w:author="Nicholas Matzke" w:date="2023-11-13T10:05:00Z">
        <w:r w:rsidDel="000F7568">
          <w:rPr>
            <w:rFonts w:ascii="Times New Roman" w:eastAsia="Times New Roman" w:hAnsi="Times New Roman" w:cs="Times New Roman"/>
            <w:sz w:val="24"/>
            <w:szCs w:val="24"/>
          </w:rPr>
          <w:delText>sub-tropical</w:delText>
        </w:r>
      </w:del>
      <w:ins w:id="90" w:author="Nicholas Matzke" w:date="2023-11-13T10:05:00Z">
        <w:r w:rsidR="000F7568">
          <w:rPr>
            <w:rFonts w:ascii="Times New Roman" w:eastAsia="Times New Roman" w:hAnsi="Times New Roman" w:cs="Times New Roman"/>
            <w:sz w:val="24"/>
            <w:szCs w:val="24"/>
          </w:rPr>
          <w:t>warm-temperate</w:t>
        </w:r>
      </w:ins>
      <w:r>
        <w:rPr>
          <w:rFonts w:ascii="Times New Roman" w:eastAsia="Times New Roman" w:hAnsi="Times New Roman" w:cs="Times New Roman"/>
          <w:sz w:val="24"/>
          <w:szCs w:val="24"/>
        </w:rPr>
        <w:t xml:space="preserve"> wetlands of North and South Carolina, the Venus Flytrap (</w:t>
      </w:r>
      <w:r>
        <w:rPr>
          <w:rFonts w:ascii="Times New Roman" w:eastAsia="Times New Roman" w:hAnsi="Times New Roman" w:cs="Times New Roman"/>
          <w:i/>
          <w:sz w:val="24"/>
          <w:szCs w:val="24"/>
        </w:rPr>
        <w:t>Dionaea muscipula</w:t>
      </w:r>
      <w:r>
        <w:rPr>
          <w:rFonts w:ascii="Times New Roman" w:eastAsia="Times New Roman" w:hAnsi="Times New Roman" w:cs="Times New Roman"/>
          <w:sz w:val="24"/>
          <w:szCs w:val="24"/>
        </w:rPr>
        <w:t xml:space="preserve">) </w:t>
      </w:r>
      <w:del w:id="91" w:author="Nicholas Matzke" w:date="2023-11-13T10:06:00Z">
        <w:r w:rsidDel="000F7568">
          <w:rPr>
            <w:rFonts w:ascii="Times New Roman" w:eastAsia="Times New Roman" w:hAnsi="Times New Roman" w:cs="Times New Roman"/>
            <w:sz w:val="24"/>
            <w:szCs w:val="24"/>
          </w:rPr>
          <w:delText>is renowned for its iconic snap trap mechanism. This carnivorous plant has adapted to nutrient-poor soils by developing</w:delText>
        </w:r>
      </w:del>
      <w:ins w:id="92" w:author="Nicholas Matzke" w:date="2023-11-13T10:06:00Z">
        <w:r w:rsidR="000F7568">
          <w:rPr>
            <w:rFonts w:ascii="Times New Roman" w:eastAsia="Times New Roman" w:hAnsi="Times New Roman" w:cs="Times New Roman"/>
            <w:sz w:val="24"/>
            <w:szCs w:val="24"/>
          </w:rPr>
          <w:t>has</w:t>
        </w:r>
      </w:ins>
      <w:r>
        <w:rPr>
          <w:rFonts w:ascii="Times New Roman" w:eastAsia="Times New Roman" w:hAnsi="Times New Roman" w:cs="Times New Roman"/>
          <w:sz w:val="24"/>
          <w:szCs w:val="24"/>
        </w:rPr>
        <w:t xml:space="preserve"> specialised snap trap leaves with sensitive trigger hairs, which rapidly close when an insect contacts these trigger hairs to ensnare the prey (</w:t>
      </w: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et al., 2013; </w:t>
      </w:r>
      <w:proofErr w:type="spellStart"/>
      <w:r>
        <w:rPr>
          <w:rFonts w:ascii="Times New Roman" w:eastAsia="Times New Roman" w:hAnsi="Times New Roman" w:cs="Times New Roman"/>
          <w:sz w:val="24"/>
          <w:szCs w:val="24"/>
        </w:rPr>
        <w:t>Böhm</w:t>
      </w:r>
      <w:proofErr w:type="spellEnd"/>
      <w:r>
        <w:rPr>
          <w:rFonts w:ascii="Times New Roman" w:eastAsia="Times New Roman" w:hAnsi="Times New Roman" w:cs="Times New Roman"/>
          <w:sz w:val="24"/>
          <w:szCs w:val="24"/>
        </w:rPr>
        <w:t xml:space="preserve"> et al., 2016). </w:t>
      </w:r>
      <w:del w:id="93" w:author="Nicholas Matzke" w:date="2023-11-13T10:07:00Z">
        <w:r w:rsidDel="000F7568">
          <w:rPr>
            <w:rFonts w:ascii="Times New Roman" w:eastAsia="Times New Roman" w:hAnsi="Times New Roman" w:cs="Times New Roman"/>
            <w:sz w:val="24"/>
            <w:szCs w:val="24"/>
          </w:rPr>
          <w:delText xml:space="preserve">This </w:delText>
        </w:r>
      </w:del>
      <w:ins w:id="94" w:author="Nicholas Matzke" w:date="2023-11-13T10:07:00Z">
        <w:r w:rsidR="000F7568">
          <w:rPr>
            <w:rFonts w:ascii="Times New Roman" w:eastAsia="Times New Roman" w:hAnsi="Times New Roman" w:cs="Times New Roman"/>
            <w:sz w:val="24"/>
            <w:szCs w:val="24"/>
          </w:rPr>
          <w:t xml:space="preserve">Despite the “flytrap” name, the plants are typically </w:t>
        </w:r>
        <w:proofErr w:type="spellStart"/>
        <w:r w:rsidR="000F7568">
          <w:rPr>
            <w:rFonts w:ascii="Times New Roman" w:eastAsia="Times New Roman" w:hAnsi="Times New Roman" w:cs="Times New Roman"/>
            <w:sz w:val="24"/>
            <w:szCs w:val="24"/>
          </w:rPr>
          <w:t>diminuitive</w:t>
        </w:r>
        <w:proofErr w:type="spellEnd"/>
        <w:r w:rsidR="000F7568">
          <w:rPr>
            <w:rFonts w:ascii="Times New Roman" w:eastAsia="Times New Roman" w:hAnsi="Times New Roman" w:cs="Times New Roman"/>
            <w:sz w:val="24"/>
            <w:szCs w:val="24"/>
          </w:rPr>
          <w:t>, with traps close to the ground</w:t>
        </w:r>
      </w:ins>
      <w:ins w:id="95" w:author="Nicholas Matzke" w:date="2023-11-13T10:08:00Z">
        <w:r w:rsidR="000F7568">
          <w:rPr>
            <w:rFonts w:ascii="Times New Roman" w:eastAsia="Times New Roman" w:hAnsi="Times New Roman" w:cs="Times New Roman"/>
            <w:sz w:val="24"/>
            <w:szCs w:val="24"/>
          </w:rPr>
          <w:t>; the</w:t>
        </w:r>
      </w:ins>
      <w:ins w:id="96" w:author="Nicholas Matzke" w:date="2023-11-13T10:07:00Z">
        <w:r w:rsidR="000F756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rapid and responsive trapping mechanism</w:t>
      </w:r>
      <w:ins w:id="97" w:author="Nicholas Matzke" w:date="2023-11-13T10:08:00Z">
        <w:r w:rsidR="000F7568">
          <w:rPr>
            <w:rFonts w:ascii="Times New Roman" w:eastAsia="Times New Roman" w:hAnsi="Times New Roman" w:cs="Times New Roman"/>
            <w:sz w:val="24"/>
            <w:szCs w:val="24"/>
          </w:rPr>
          <w:t xml:space="preserve">, which does not rely on sticky secretions, </w:t>
        </w:r>
      </w:ins>
      <w:del w:id="98" w:author="Nicholas Matzke" w:date="2023-11-13T10:08:00Z">
        <w:r w:rsidDel="000F7568">
          <w:rPr>
            <w:rFonts w:ascii="Times New Roman" w:eastAsia="Times New Roman" w:hAnsi="Times New Roman" w:cs="Times New Roman"/>
            <w:sz w:val="24"/>
            <w:szCs w:val="24"/>
          </w:rPr>
          <w:delText xml:space="preserve"> exhibits </w:delText>
        </w:r>
      </w:del>
      <w:ins w:id="99" w:author="Nicholas Matzke" w:date="2023-11-13T10:08:00Z">
        <w:r w:rsidR="000F7568">
          <w:rPr>
            <w:rFonts w:ascii="Times New Roman" w:eastAsia="Times New Roman" w:hAnsi="Times New Roman" w:cs="Times New Roman"/>
            <w:sz w:val="24"/>
            <w:szCs w:val="24"/>
          </w:rPr>
          <w:t xml:space="preserve">allows </w:t>
        </w:r>
      </w:ins>
      <w:r>
        <w:rPr>
          <w:rFonts w:ascii="Times New Roman" w:eastAsia="Times New Roman" w:hAnsi="Times New Roman" w:cs="Times New Roman"/>
          <w:sz w:val="24"/>
          <w:szCs w:val="24"/>
        </w:rPr>
        <w:t>the Venus Flytrap</w:t>
      </w:r>
      <w:del w:id="100" w:author="Nicholas Matzke" w:date="2023-11-13T10:08:00Z">
        <w:r w:rsidDel="000F7568">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del w:id="101" w:author="Nicholas Matzke" w:date="2023-11-13T10:08:00Z">
        <w:r w:rsidDel="000F7568">
          <w:rPr>
            <w:rFonts w:ascii="Times New Roman" w:eastAsia="Times New Roman" w:hAnsi="Times New Roman" w:cs="Times New Roman"/>
            <w:sz w:val="24"/>
            <w:szCs w:val="24"/>
          </w:rPr>
          <w:delText xml:space="preserve">unique ability </w:delText>
        </w:r>
      </w:del>
      <w:r>
        <w:rPr>
          <w:rFonts w:ascii="Times New Roman" w:eastAsia="Times New Roman" w:hAnsi="Times New Roman" w:cs="Times New Roman"/>
          <w:sz w:val="24"/>
          <w:szCs w:val="24"/>
        </w:rPr>
        <w:t xml:space="preserve">to capture prey </w:t>
      </w:r>
      <w:ins w:id="102" w:author="Nicholas Matzke" w:date="2023-11-13T10:08:00Z">
        <w:r w:rsidR="000F7568">
          <w:rPr>
            <w:rFonts w:ascii="Times New Roman" w:eastAsia="Times New Roman" w:hAnsi="Times New Roman" w:cs="Times New Roman"/>
            <w:sz w:val="24"/>
            <w:szCs w:val="24"/>
          </w:rPr>
          <w:t xml:space="preserve">even </w:t>
        </w:r>
      </w:ins>
      <w:ins w:id="103" w:author="Nicholas Matzke" w:date="2023-11-13T10:14:00Z">
        <w:r w:rsidR="000F7568">
          <w:rPr>
            <w:rFonts w:ascii="Times New Roman" w:eastAsia="Times New Roman" w:hAnsi="Times New Roman" w:cs="Times New Roman"/>
            <w:sz w:val="24"/>
            <w:szCs w:val="24"/>
          </w:rPr>
          <w:t xml:space="preserve">in flooded conditions; it may thus be considered </w:t>
        </w:r>
      </w:ins>
      <w:del w:id="104" w:author="Nicholas Matzke" w:date="2023-11-13T10:14:00Z">
        <w:r w:rsidDel="000F7568">
          <w:rPr>
            <w:rFonts w:ascii="Times New Roman" w:eastAsia="Times New Roman" w:hAnsi="Times New Roman" w:cs="Times New Roman"/>
            <w:sz w:val="24"/>
            <w:szCs w:val="24"/>
          </w:rPr>
          <w:delText xml:space="preserve">and positions it as </w:delText>
        </w:r>
      </w:del>
      <w:r>
        <w:rPr>
          <w:rFonts w:ascii="Times New Roman" w:eastAsia="Times New Roman" w:hAnsi="Times New Roman" w:cs="Times New Roman"/>
          <w:sz w:val="24"/>
          <w:szCs w:val="24"/>
        </w:rPr>
        <w:t xml:space="preserve">an amphibious plant </w:t>
      </w:r>
      <w:ins w:id="105" w:author="Nicholas Matzke" w:date="2023-11-13T10:14:00Z">
        <w:r w:rsidR="000F7568">
          <w:rPr>
            <w:rFonts w:ascii="Times New Roman" w:eastAsia="Times New Roman" w:hAnsi="Times New Roman" w:cs="Times New Roman"/>
            <w:sz w:val="24"/>
            <w:szCs w:val="24"/>
          </w:rPr>
          <w:t xml:space="preserve">trap </w:t>
        </w:r>
      </w:ins>
      <w:del w:id="106" w:author="Nicholas Matzke" w:date="2023-11-13T10:14:00Z">
        <w:r w:rsidDel="000F7568">
          <w:rPr>
            <w:rFonts w:ascii="Times New Roman" w:eastAsia="Times New Roman" w:hAnsi="Times New Roman" w:cs="Times New Roman"/>
            <w:sz w:val="24"/>
            <w:szCs w:val="24"/>
          </w:rPr>
          <w:delText xml:space="preserve">thriving in aquatic and terrestrial realms </w:delText>
        </w:r>
      </w:del>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Pavlovič</w:t>
      </w:r>
      <w:proofErr w:type="spellEnd"/>
      <w:r>
        <w:rPr>
          <w:rFonts w:ascii="Times New Roman" w:eastAsia="Times New Roman" w:hAnsi="Times New Roman" w:cs="Times New Roman"/>
          <w:sz w:val="24"/>
          <w:szCs w:val="24"/>
        </w:rPr>
        <w:t xml:space="preserve"> et al., 2017). </w:t>
      </w:r>
    </w:p>
    <w:p w14:paraId="6ECD5A88" w14:textId="77777777" w:rsidR="00E047B9" w:rsidRDefault="00E047B9">
      <w:pPr>
        <w:spacing w:line="360" w:lineRule="auto"/>
        <w:ind w:firstLine="720"/>
        <w:jc w:val="both"/>
        <w:rPr>
          <w:rFonts w:ascii="Times New Roman" w:eastAsia="Times New Roman" w:hAnsi="Times New Roman" w:cs="Times New Roman"/>
          <w:sz w:val="24"/>
          <w:szCs w:val="24"/>
        </w:rPr>
      </w:pPr>
    </w:p>
    <w:p w14:paraId="571709A4" w14:textId="62451161"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w:t>
      </w:r>
      <w:proofErr w:type="spellStart"/>
      <w:r w:rsidRPr="000F7568">
        <w:rPr>
          <w:rFonts w:ascii="Times New Roman" w:eastAsia="Times New Roman" w:hAnsi="Times New Roman" w:cs="Times New Roman"/>
          <w:i/>
          <w:iCs/>
          <w:sz w:val="24"/>
          <w:szCs w:val="24"/>
          <w:rPrChange w:id="107" w:author="Nicholas Matzke" w:date="2023-11-13T10:15:00Z">
            <w:rPr>
              <w:rFonts w:ascii="Times New Roman" w:eastAsia="Times New Roman" w:hAnsi="Times New Roman" w:cs="Times New Roman"/>
              <w:sz w:val="24"/>
              <w:szCs w:val="24"/>
            </w:rPr>
          </w:rPrChange>
        </w:rPr>
        <w:t>Drosera</w:t>
      </w:r>
      <w:proofErr w:type="spellEnd"/>
      <w:r w:rsidRPr="000F7568">
        <w:rPr>
          <w:rFonts w:ascii="Times New Roman" w:eastAsia="Times New Roman" w:hAnsi="Times New Roman" w:cs="Times New Roman"/>
          <w:i/>
          <w:iCs/>
          <w:sz w:val="24"/>
          <w:szCs w:val="24"/>
          <w:rPrChange w:id="108" w:author="Nicholas Matzke" w:date="2023-11-13T10:15:00Z">
            <w:rPr>
              <w:rFonts w:ascii="Times New Roman" w:eastAsia="Times New Roman" w:hAnsi="Times New Roman" w:cs="Times New Roman"/>
              <w:sz w:val="24"/>
              <w:szCs w:val="24"/>
            </w:rPr>
          </w:rPrChange>
        </w:rPr>
        <w:t xml:space="preserve"> </w:t>
      </w:r>
      <w:proofErr w:type="spellStart"/>
      <w:r w:rsidRPr="000F7568">
        <w:rPr>
          <w:rFonts w:ascii="Times New Roman" w:eastAsia="Times New Roman" w:hAnsi="Times New Roman" w:cs="Times New Roman"/>
          <w:i/>
          <w:iCs/>
          <w:sz w:val="24"/>
          <w:szCs w:val="24"/>
          <w:rPrChange w:id="109" w:author="Nicholas Matzke" w:date="2023-11-13T10:15:00Z">
            <w:rPr>
              <w:rFonts w:ascii="Times New Roman" w:eastAsia="Times New Roman" w:hAnsi="Times New Roman" w:cs="Times New Roman"/>
              <w:sz w:val="24"/>
              <w:szCs w:val="24"/>
            </w:rPr>
          </w:rPrChange>
        </w:rPr>
        <w:t>burmannii</w:t>
      </w:r>
      <w:proofErr w:type="spellEnd"/>
      <w:r>
        <w:rPr>
          <w:rFonts w:ascii="Times New Roman" w:eastAsia="Times New Roman" w:hAnsi="Times New Roman" w:cs="Times New Roman"/>
          <w:sz w:val="24"/>
          <w:szCs w:val="24"/>
        </w:rPr>
        <w:t xml:space="preserve">, also known as </w:t>
      </w:r>
      <w:proofErr w:type="spellStart"/>
      <w:r>
        <w:rPr>
          <w:rFonts w:ascii="Times New Roman" w:eastAsia="Times New Roman" w:hAnsi="Times New Roman" w:cs="Times New Roman"/>
          <w:sz w:val="24"/>
          <w:szCs w:val="24"/>
        </w:rPr>
        <w:t>Burmann's</w:t>
      </w:r>
      <w:proofErr w:type="spellEnd"/>
      <w:r>
        <w:rPr>
          <w:rFonts w:ascii="Times New Roman" w:eastAsia="Times New Roman" w:hAnsi="Times New Roman" w:cs="Times New Roman"/>
          <w:sz w:val="24"/>
          <w:szCs w:val="24"/>
        </w:rPr>
        <w:t xml:space="preserve"> Sundew, presents a different approach to carnivory. Its trapping mechanism involves </w:t>
      </w:r>
      <w:del w:id="110" w:author="Nicholas Matzke" w:date="2023-11-13T10:15:00Z">
        <w:r w:rsidDel="000F7568">
          <w:rPr>
            <w:rFonts w:ascii="Times New Roman" w:eastAsia="Times New Roman" w:hAnsi="Times New Roman" w:cs="Times New Roman"/>
            <w:sz w:val="24"/>
            <w:szCs w:val="24"/>
          </w:rPr>
          <w:delText xml:space="preserve">strategically placing </w:delText>
        </w:r>
      </w:del>
      <w:r>
        <w:rPr>
          <w:rFonts w:ascii="Times New Roman" w:eastAsia="Times New Roman" w:hAnsi="Times New Roman" w:cs="Times New Roman"/>
          <w:sz w:val="24"/>
          <w:szCs w:val="24"/>
        </w:rPr>
        <w:t xml:space="preserve">sticky glandular hairs on its leaves like other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 however, </w:t>
      </w:r>
      <w:del w:id="111" w:author="Nicholas Matzke" w:date="2023-11-13T10:15:00Z">
        <w:r w:rsidDel="000F7568">
          <w:rPr>
            <w:rFonts w:ascii="Times New Roman" w:eastAsia="Times New Roman" w:hAnsi="Times New Roman" w:cs="Times New Roman"/>
            <w:sz w:val="24"/>
            <w:szCs w:val="24"/>
          </w:rPr>
          <w:delText xml:space="preserve">Burmann's Sundew sets apart its ability to </w:delText>
        </w:r>
      </w:del>
      <w:r>
        <w:rPr>
          <w:rFonts w:ascii="Times New Roman" w:eastAsia="Times New Roman" w:hAnsi="Times New Roman" w:cs="Times New Roman"/>
          <w:sz w:val="24"/>
          <w:szCs w:val="24"/>
        </w:rPr>
        <w:t>go</w:t>
      </w:r>
      <w:ins w:id="112" w:author="Nicholas Matzke" w:date="2023-11-13T10:15:00Z">
        <w:r w:rsidR="000F7568">
          <w:rPr>
            <w:rFonts w:ascii="Times New Roman" w:eastAsia="Times New Roman" w:hAnsi="Times New Roman" w:cs="Times New Roman"/>
            <w:sz w:val="24"/>
            <w:szCs w:val="24"/>
          </w:rPr>
          <w:t>es</w:t>
        </w:r>
      </w:ins>
      <w:r>
        <w:rPr>
          <w:rFonts w:ascii="Times New Roman" w:eastAsia="Times New Roman" w:hAnsi="Times New Roman" w:cs="Times New Roman"/>
          <w:sz w:val="24"/>
          <w:szCs w:val="24"/>
        </w:rPr>
        <w:t xml:space="preserve"> beyond </w:t>
      </w:r>
      <w:del w:id="113" w:author="Nicholas Matzke" w:date="2023-11-13T10:15:00Z">
        <w:r w:rsidDel="000F7568">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 xml:space="preserve">conventional stickiness. Upon capturing prey, the </w:t>
      </w:r>
      <w:del w:id="114" w:author="Nicholas Matzke" w:date="2023-11-13T10:15:00Z">
        <w:r w:rsidDel="000F7568">
          <w:rPr>
            <w:rFonts w:ascii="Times New Roman" w:eastAsia="Times New Roman" w:hAnsi="Times New Roman" w:cs="Times New Roman"/>
            <w:sz w:val="24"/>
            <w:szCs w:val="24"/>
          </w:rPr>
          <w:delText xml:space="preserve">glands </w:delText>
        </w:r>
      </w:del>
      <w:ins w:id="115" w:author="Nicholas Matzke" w:date="2023-11-13T10:15:00Z">
        <w:r w:rsidR="000F7568">
          <w:rPr>
            <w:rFonts w:ascii="Times New Roman" w:eastAsia="Times New Roman" w:hAnsi="Times New Roman" w:cs="Times New Roman"/>
            <w:sz w:val="24"/>
            <w:szCs w:val="24"/>
          </w:rPr>
          <w:t xml:space="preserve">tentacles </w:t>
        </w:r>
      </w:ins>
      <w:r>
        <w:rPr>
          <w:rFonts w:ascii="Times New Roman" w:eastAsia="Times New Roman" w:hAnsi="Times New Roman" w:cs="Times New Roman"/>
          <w:sz w:val="24"/>
          <w:szCs w:val="24"/>
        </w:rPr>
        <w:t xml:space="preserve">undergo a </w:t>
      </w:r>
      <w:del w:id="116" w:author="Nicholas Matzke" w:date="2023-11-13T10:15:00Z">
        <w:r w:rsidDel="000F7568">
          <w:rPr>
            <w:rFonts w:ascii="Times New Roman" w:eastAsia="Times New Roman" w:hAnsi="Times New Roman" w:cs="Times New Roman"/>
            <w:sz w:val="24"/>
            <w:szCs w:val="24"/>
          </w:rPr>
          <w:delText xml:space="preserve">sticky </w:delText>
        </w:r>
      </w:del>
      <w:ins w:id="117" w:author="Nicholas Matzke" w:date="2023-11-13T10:15:00Z">
        <w:r w:rsidR="000F7568">
          <w:rPr>
            <w:rFonts w:ascii="Times New Roman" w:eastAsia="Times New Roman" w:hAnsi="Times New Roman" w:cs="Times New Roman"/>
            <w:sz w:val="24"/>
            <w:szCs w:val="24"/>
          </w:rPr>
          <w:t xml:space="preserve">rapid “snap” </w:t>
        </w:r>
      </w:ins>
      <w:r>
        <w:rPr>
          <w:rFonts w:ascii="Times New Roman" w:eastAsia="Times New Roman" w:hAnsi="Times New Roman" w:cs="Times New Roman"/>
          <w:sz w:val="24"/>
          <w:szCs w:val="24"/>
        </w:rPr>
        <w:t>motion resembling the rapid closure of a snap trap, with the remarkable ability to reversibly bend toward the captured prey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2013). This dynamic response enhances prey capture efficiency, presenting a dual-layered approach to carnivory.</w:t>
      </w:r>
      <w:ins w:id="118" w:author="Nicholas Matzke" w:date="2023-11-13T10:15:00Z">
        <w:r w:rsidR="000F7568">
          <w:rPr>
            <w:rFonts w:ascii="Times New Roman" w:eastAsia="Times New Roman" w:hAnsi="Times New Roman" w:cs="Times New Roman"/>
            <w:sz w:val="24"/>
            <w:szCs w:val="24"/>
          </w:rPr>
          <w:t xml:space="preserve"> Both </w:t>
        </w:r>
        <w:r w:rsidR="000F7568" w:rsidRPr="000F7568">
          <w:rPr>
            <w:rFonts w:ascii="Times New Roman" w:eastAsia="Times New Roman" w:hAnsi="Times New Roman" w:cs="Times New Roman"/>
            <w:i/>
            <w:iCs/>
            <w:sz w:val="24"/>
            <w:szCs w:val="24"/>
            <w:rPrChange w:id="119" w:author="Nicholas Matzke" w:date="2023-11-13T10:16:00Z">
              <w:rPr>
                <w:rFonts w:ascii="Times New Roman" w:eastAsia="Times New Roman" w:hAnsi="Times New Roman" w:cs="Times New Roman"/>
                <w:sz w:val="24"/>
                <w:szCs w:val="24"/>
              </w:rPr>
            </w:rPrChange>
          </w:rPr>
          <w:t>Dionaea</w:t>
        </w:r>
        <w:r w:rsidR="000F7568">
          <w:rPr>
            <w:rFonts w:ascii="Times New Roman" w:eastAsia="Times New Roman" w:hAnsi="Times New Roman" w:cs="Times New Roman"/>
            <w:sz w:val="24"/>
            <w:szCs w:val="24"/>
          </w:rPr>
          <w:t xml:space="preserve"> and </w:t>
        </w:r>
        <w:r w:rsidR="000F7568" w:rsidRPr="000F7568">
          <w:rPr>
            <w:rFonts w:ascii="Times New Roman" w:eastAsia="Times New Roman" w:hAnsi="Times New Roman" w:cs="Times New Roman"/>
            <w:i/>
            <w:iCs/>
            <w:sz w:val="24"/>
            <w:szCs w:val="24"/>
            <w:rPrChange w:id="120" w:author="Nicholas Matzke" w:date="2023-11-13T10:16:00Z">
              <w:rPr>
                <w:rFonts w:ascii="Times New Roman" w:eastAsia="Times New Roman" w:hAnsi="Times New Roman" w:cs="Times New Roman"/>
                <w:sz w:val="24"/>
                <w:szCs w:val="24"/>
              </w:rPr>
            </w:rPrChange>
          </w:rPr>
          <w:t xml:space="preserve">D. </w:t>
        </w:r>
        <w:proofErr w:type="spellStart"/>
        <w:r w:rsidR="000F7568" w:rsidRPr="000F7568">
          <w:rPr>
            <w:rFonts w:ascii="Times New Roman" w:eastAsia="Times New Roman" w:hAnsi="Times New Roman" w:cs="Times New Roman"/>
            <w:i/>
            <w:iCs/>
            <w:sz w:val="24"/>
            <w:szCs w:val="24"/>
            <w:rPrChange w:id="121" w:author="Nicholas Matzke" w:date="2023-11-13T10:16:00Z">
              <w:rPr>
                <w:rFonts w:ascii="Times New Roman" w:eastAsia="Times New Roman" w:hAnsi="Times New Roman" w:cs="Times New Roman"/>
                <w:sz w:val="24"/>
                <w:szCs w:val="24"/>
              </w:rPr>
            </w:rPrChange>
          </w:rPr>
          <w:t>bur</w:t>
        </w:r>
      </w:ins>
      <w:ins w:id="122" w:author="Nicholas Matzke" w:date="2023-11-13T10:16:00Z">
        <w:r w:rsidR="000F7568" w:rsidRPr="000F7568">
          <w:rPr>
            <w:rFonts w:ascii="Times New Roman" w:eastAsia="Times New Roman" w:hAnsi="Times New Roman" w:cs="Times New Roman"/>
            <w:i/>
            <w:iCs/>
            <w:sz w:val="24"/>
            <w:szCs w:val="24"/>
            <w:rPrChange w:id="123" w:author="Nicholas Matzke" w:date="2023-11-13T10:16:00Z">
              <w:rPr>
                <w:rFonts w:ascii="Times New Roman" w:eastAsia="Times New Roman" w:hAnsi="Times New Roman" w:cs="Times New Roman"/>
                <w:sz w:val="24"/>
                <w:szCs w:val="24"/>
              </w:rPr>
            </w:rPrChange>
          </w:rPr>
          <w:t>mannii</w:t>
        </w:r>
        <w:proofErr w:type="spellEnd"/>
        <w:r w:rsidR="000F7568">
          <w:rPr>
            <w:rFonts w:ascii="Times New Roman" w:eastAsia="Times New Roman" w:hAnsi="Times New Roman" w:cs="Times New Roman"/>
            <w:sz w:val="24"/>
            <w:szCs w:val="24"/>
          </w:rPr>
          <w:t xml:space="preserve"> are known to survive and trap in flooded environments (Juniper et al. 1989).</w:t>
        </w:r>
      </w:ins>
    </w:p>
    <w:p w14:paraId="29D9CA8C" w14:textId="77777777" w:rsidR="00E047B9" w:rsidRDefault="00E047B9">
      <w:pPr>
        <w:spacing w:line="360" w:lineRule="auto"/>
        <w:ind w:firstLine="720"/>
        <w:jc w:val="both"/>
        <w:rPr>
          <w:rFonts w:ascii="Times New Roman" w:eastAsia="Times New Roman" w:hAnsi="Times New Roman" w:cs="Times New Roman"/>
          <w:sz w:val="24"/>
          <w:szCs w:val="24"/>
        </w:rPr>
      </w:pPr>
    </w:p>
    <w:p w14:paraId="233C1AE7" w14:textId="77777777" w:rsidR="00E047B9" w:rsidRDefault="00000000">
      <w:pPr>
        <w:pStyle w:val="Heading4"/>
        <w:spacing w:line="360" w:lineRule="auto"/>
        <w:jc w:val="both"/>
        <w:rPr>
          <w:rFonts w:ascii="Times New Roman" w:eastAsia="Times New Roman" w:hAnsi="Times New Roman" w:cs="Times New Roman"/>
          <w:b/>
          <w:color w:val="000000"/>
        </w:rPr>
      </w:pPr>
      <w:bookmarkStart w:id="124" w:name="_Toc150735212"/>
      <w:r>
        <w:rPr>
          <w:rFonts w:ascii="Times New Roman" w:eastAsia="Times New Roman" w:hAnsi="Times New Roman" w:cs="Times New Roman"/>
          <w:b/>
          <w:color w:val="000000"/>
        </w:rPr>
        <w:t>1.2.2.3 Aquatic Snap Trap</w:t>
      </w:r>
      <w:bookmarkEnd w:id="124"/>
    </w:p>
    <w:p w14:paraId="53E0D2AE" w14:textId="77777777" w:rsidR="00E047B9" w:rsidRDefault="00E047B9"/>
    <w:p w14:paraId="72FF30FA" w14:textId="3FBEA3C9"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Waterwheel Plant (</w:t>
      </w:r>
      <w:r>
        <w:rPr>
          <w:rFonts w:ascii="Times New Roman" w:eastAsia="Times New Roman" w:hAnsi="Times New Roman" w:cs="Times New Roman"/>
          <w:i/>
          <w:sz w:val="24"/>
          <w:szCs w:val="24"/>
        </w:rPr>
        <w:t xml:space="preserve">Aldrovanda </w:t>
      </w:r>
      <w:proofErr w:type="spellStart"/>
      <w:r>
        <w:rPr>
          <w:rFonts w:ascii="Times New Roman" w:eastAsia="Times New Roman" w:hAnsi="Times New Roman" w:cs="Times New Roman"/>
          <w:i/>
          <w:sz w:val="24"/>
          <w:szCs w:val="24"/>
        </w:rPr>
        <w:t>vesiculosa</w:t>
      </w:r>
      <w:proofErr w:type="spellEnd"/>
      <w:del w:id="125" w:author="Nicholas Matzke" w:date="2023-11-13T10:16:00Z">
        <w:r w:rsidDel="00317169">
          <w:rPr>
            <w:rFonts w:ascii="Times New Roman" w:eastAsia="Times New Roman" w:hAnsi="Times New Roman" w:cs="Times New Roman"/>
            <w:sz w:val="24"/>
            <w:szCs w:val="24"/>
          </w:rPr>
          <w:delText xml:space="preserve">), </w:delText>
        </w:r>
      </w:del>
      <w:ins w:id="126" w:author="Nicholas Matzke" w:date="2023-11-13T10:16:00Z">
        <w:r w:rsidR="00317169">
          <w:rPr>
            <w:rFonts w:ascii="Times New Roman" w:eastAsia="Times New Roman" w:hAnsi="Times New Roman" w:cs="Times New Roman"/>
            <w:sz w:val="24"/>
            <w:szCs w:val="24"/>
          </w:rPr>
          <w:t>)</w:t>
        </w:r>
        <w:r w:rsidR="00317169">
          <w:rPr>
            <w:rFonts w:ascii="Times New Roman" w:eastAsia="Times New Roman" w:hAnsi="Times New Roman" w:cs="Times New Roman"/>
            <w:sz w:val="24"/>
            <w:szCs w:val="24"/>
          </w:rPr>
          <w:t xml:space="preserve"> is</w:t>
        </w:r>
        <w:r w:rsidR="0031716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native to nutrient-poor freshwater habitats </w:t>
      </w:r>
      <w:del w:id="127" w:author="Nicholas Matzke" w:date="2023-11-13T10:16:00Z">
        <w:r w:rsidDel="00317169">
          <w:rPr>
            <w:rFonts w:ascii="Times New Roman" w:eastAsia="Times New Roman" w:hAnsi="Times New Roman" w:cs="Times New Roman"/>
            <w:sz w:val="24"/>
            <w:szCs w:val="24"/>
          </w:rPr>
          <w:delText>across the globe</w:delText>
        </w:r>
      </w:del>
      <w:ins w:id="128" w:author="Nicholas Matzke" w:date="2023-11-13T10:16:00Z">
        <w:r w:rsidR="00317169">
          <w:rPr>
            <w:rFonts w:ascii="Times New Roman" w:eastAsia="Times New Roman" w:hAnsi="Times New Roman" w:cs="Times New Roman"/>
            <w:sz w:val="24"/>
            <w:szCs w:val="24"/>
          </w:rPr>
          <w:t>on several continents</w:t>
        </w:r>
      </w:ins>
      <w:ins w:id="129" w:author="Nicholas Matzke" w:date="2023-11-13T10:17:00Z">
        <w:r w:rsidR="00317169">
          <w:rPr>
            <w:rFonts w:ascii="Times New Roman" w:eastAsia="Times New Roman" w:hAnsi="Times New Roman" w:cs="Times New Roman"/>
            <w:sz w:val="24"/>
            <w:szCs w:val="24"/>
          </w:rPr>
          <w:t>, probably reflecting dispersal by waterfowl. It’s</w:t>
        </w:r>
      </w:ins>
      <w:del w:id="130" w:author="Nicholas Matzke" w:date="2023-11-13T10:17:00Z">
        <w:r w:rsidDel="00317169">
          <w:rPr>
            <w:rFonts w:ascii="Times New Roman" w:eastAsia="Times New Roman" w:hAnsi="Times New Roman" w:cs="Times New Roman"/>
            <w:sz w:val="24"/>
            <w:szCs w:val="24"/>
          </w:rPr>
          <w:delText>, unfolds its predatory prowess through a</w:delText>
        </w:r>
      </w:del>
      <w:r>
        <w:rPr>
          <w:rFonts w:ascii="Times New Roman" w:eastAsia="Times New Roman" w:hAnsi="Times New Roman" w:cs="Times New Roman"/>
          <w:sz w:val="24"/>
          <w:szCs w:val="24"/>
        </w:rPr>
        <w:t xml:space="preserve"> remarkable aquatic snap trap</w:t>
      </w:r>
      <w:del w:id="131" w:author="Nicholas Matzke" w:date="2023-11-13T10:17:00Z">
        <w:r w:rsidDel="00317169">
          <w:rPr>
            <w:rFonts w:ascii="Times New Roman" w:eastAsia="Times New Roman" w:hAnsi="Times New Roman" w:cs="Times New Roman"/>
            <w:sz w:val="24"/>
            <w:szCs w:val="24"/>
          </w:rPr>
          <w:delText xml:space="preserve">. In contrast to its terrestrial counterparts, </w:delText>
        </w:r>
        <w:r w:rsidDel="00317169">
          <w:rPr>
            <w:rFonts w:ascii="Times New Roman" w:eastAsia="Times New Roman" w:hAnsi="Times New Roman" w:cs="Times New Roman"/>
            <w:i/>
            <w:sz w:val="24"/>
            <w:szCs w:val="24"/>
          </w:rPr>
          <w:delText>Aldrovanda</w:delText>
        </w:r>
        <w:r w:rsidDel="00317169">
          <w:rPr>
            <w:rFonts w:ascii="Times New Roman" w:eastAsia="Times New Roman" w:hAnsi="Times New Roman" w:cs="Times New Roman"/>
            <w:sz w:val="24"/>
            <w:szCs w:val="24"/>
          </w:rPr>
          <w:delText xml:space="preserve"> has evolved a </w:delText>
        </w:r>
      </w:del>
      <w:ins w:id="132" w:author="Nicholas Matzke" w:date="2023-11-13T10:17:00Z">
        <w:r w:rsidR="00317169">
          <w:rPr>
            <w:rFonts w:ascii="Times New Roman" w:eastAsia="Times New Roman" w:hAnsi="Times New Roman" w:cs="Times New Roman"/>
            <w:sz w:val="24"/>
            <w:szCs w:val="24"/>
          </w:rPr>
          <w:t xml:space="preserve"> is a </w:t>
        </w:r>
      </w:ins>
      <w:r>
        <w:rPr>
          <w:rFonts w:ascii="Times New Roman" w:eastAsia="Times New Roman" w:hAnsi="Times New Roman" w:cs="Times New Roman"/>
          <w:sz w:val="24"/>
          <w:szCs w:val="24"/>
        </w:rPr>
        <w:t>specialised mechanism to capture aquatic invertebrates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2018). The plant's submerged leaves are equipped with delicate trigger hairs, and when these hairs are disturbed by unsuspecting prey, the lobes of the leaf swiftly close together, entrapping the aquatic organisms within a fraction of a second (</w:t>
      </w: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2018).</w:t>
      </w:r>
    </w:p>
    <w:p w14:paraId="4306E9DF" w14:textId="77777777" w:rsidR="00E047B9" w:rsidRDefault="00E047B9">
      <w:pPr>
        <w:spacing w:line="360" w:lineRule="auto"/>
        <w:ind w:firstLine="720"/>
        <w:jc w:val="both"/>
        <w:rPr>
          <w:rFonts w:ascii="Times New Roman" w:eastAsia="Times New Roman" w:hAnsi="Times New Roman" w:cs="Times New Roman"/>
          <w:sz w:val="24"/>
          <w:szCs w:val="24"/>
        </w:rPr>
      </w:pPr>
    </w:p>
    <w:p w14:paraId="7B46DE02" w14:textId="77777777" w:rsidR="00E047B9" w:rsidRDefault="00000000">
      <w:pPr>
        <w:pStyle w:val="Heading4"/>
        <w:spacing w:line="360" w:lineRule="auto"/>
        <w:jc w:val="both"/>
        <w:rPr>
          <w:rFonts w:ascii="Times New Roman" w:eastAsia="Times New Roman" w:hAnsi="Times New Roman" w:cs="Times New Roman"/>
          <w:b/>
          <w:color w:val="000000"/>
        </w:rPr>
      </w:pPr>
      <w:bookmarkStart w:id="133" w:name="_Toc150735213"/>
      <w:r>
        <w:rPr>
          <w:rFonts w:ascii="Times New Roman" w:eastAsia="Times New Roman" w:hAnsi="Times New Roman" w:cs="Times New Roman"/>
          <w:b/>
          <w:color w:val="000000"/>
        </w:rPr>
        <w:lastRenderedPageBreak/>
        <w:t>1.2.2.4 Transitional Traps</w:t>
      </w:r>
      <w:bookmarkEnd w:id="133"/>
    </w:p>
    <w:p w14:paraId="68BFF64C" w14:textId="77777777" w:rsidR="00E047B9" w:rsidRDefault="00E047B9"/>
    <w:p w14:paraId="2758C051" w14:textId="6EF5388A" w:rsidR="00E047B9" w:rsidRDefault="00000000">
      <w:pPr>
        <w:spacing w:line="360" w:lineRule="auto"/>
        <w:ind w:firstLine="720"/>
        <w:jc w:val="both"/>
        <w:rPr>
          <w:rFonts w:ascii="Times New Roman" w:eastAsia="Times New Roman" w:hAnsi="Times New Roman" w:cs="Times New Roman"/>
          <w:sz w:val="24"/>
          <w:szCs w:val="24"/>
        </w:rPr>
      </w:pPr>
      <w:del w:id="134" w:author="Nicholas Matzke" w:date="2023-11-13T10:18:00Z">
        <w:r w:rsidDel="00180320">
          <w:rPr>
            <w:rFonts w:ascii="Times New Roman" w:eastAsia="Times New Roman" w:hAnsi="Times New Roman" w:cs="Times New Roman"/>
            <w:i/>
            <w:sz w:val="24"/>
            <w:szCs w:val="24"/>
          </w:rPr>
          <w:delText>Nepenthes inermis</w:delText>
        </w:r>
        <w:r w:rsidDel="00180320">
          <w:rPr>
            <w:rFonts w:ascii="Times New Roman" w:eastAsia="Times New Roman" w:hAnsi="Times New Roman" w:cs="Times New Roman"/>
            <w:sz w:val="24"/>
            <w:szCs w:val="24"/>
          </w:rPr>
          <w:delText>, a me</w:delText>
        </w:r>
      </w:del>
      <w:ins w:id="135" w:author="Nicholas Matzke" w:date="2023-11-13T10:18:00Z">
        <w:r w:rsidR="00180320">
          <w:rPr>
            <w:rFonts w:ascii="Times New Roman" w:eastAsia="Times New Roman" w:hAnsi="Times New Roman" w:cs="Times New Roman"/>
            <w:sz w:val="24"/>
            <w:szCs w:val="24"/>
          </w:rPr>
          <w:t>Me</w:t>
        </w:r>
      </w:ins>
      <w:r>
        <w:rPr>
          <w:rFonts w:ascii="Times New Roman" w:eastAsia="Times New Roman" w:hAnsi="Times New Roman" w:cs="Times New Roman"/>
          <w:sz w:val="24"/>
          <w:szCs w:val="24"/>
        </w:rPr>
        <w:t>mber</w:t>
      </w:r>
      <w:ins w:id="136" w:author="Nicholas Matzke" w:date="2023-11-13T10:19:00Z">
        <w:r w:rsidR="00180320">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i/>
          <w:sz w:val="24"/>
          <w:szCs w:val="24"/>
        </w:rPr>
        <w:t>Nepenthaceae</w:t>
      </w:r>
      <w:proofErr w:type="spellEnd"/>
      <w:r>
        <w:rPr>
          <w:rFonts w:ascii="Times New Roman" w:eastAsia="Times New Roman" w:hAnsi="Times New Roman" w:cs="Times New Roman"/>
          <w:sz w:val="24"/>
          <w:szCs w:val="24"/>
        </w:rPr>
        <w:t xml:space="preserve"> family</w:t>
      </w:r>
      <w:ins w:id="137" w:author="Nicholas Matzke" w:date="2023-11-13T10:18:00Z">
        <w:r w:rsidR="00180320">
          <w:rPr>
            <w:rFonts w:ascii="Times New Roman" w:eastAsia="Times New Roman" w:hAnsi="Times New Roman" w:cs="Times New Roman"/>
            <w:sz w:val="24"/>
            <w:szCs w:val="24"/>
          </w:rPr>
          <w:t xml:space="preserve"> are traditionally considered pitcher plants, which trap prey via a pitfall mechanism.</w:t>
        </w:r>
      </w:ins>
      <w:del w:id="138" w:author="Nicholas Matzke" w:date="2023-11-13T10:18:00Z">
        <w:r w:rsidDel="0018032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ins w:id="139" w:author="Nicholas Matzke" w:date="2023-11-13T10:19:00Z">
        <w:r w:rsidR="00180320">
          <w:rPr>
            <w:rFonts w:ascii="Times New Roman" w:eastAsia="Times New Roman" w:hAnsi="Times New Roman" w:cs="Times New Roman"/>
            <w:sz w:val="24"/>
            <w:szCs w:val="24"/>
          </w:rPr>
          <w:t xml:space="preserve">However, there are some exceptions. </w:t>
        </w:r>
      </w:ins>
      <w:ins w:id="140" w:author="Nicholas Matzke" w:date="2023-11-13T10:20:00Z">
        <w:r w:rsidR="00180320">
          <w:rPr>
            <w:rFonts w:ascii="Times New Roman" w:eastAsia="Times New Roman" w:hAnsi="Times New Roman" w:cs="Times New Roman"/>
            <w:i/>
            <w:sz w:val="24"/>
            <w:szCs w:val="24"/>
          </w:rPr>
          <w:t xml:space="preserve">Nepenthes </w:t>
        </w:r>
        <w:proofErr w:type="spellStart"/>
        <w:r w:rsidR="00180320">
          <w:rPr>
            <w:rFonts w:ascii="Times New Roman" w:eastAsia="Times New Roman" w:hAnsi="Times New Roman" w:cs="Times New Roman"/>
            <w:i/>
            <w:sz w:val="24"/>
            <w:szCs w:val="24"/>
          </w:rPr>
          <w:t>inermis</w:t>
        </w:r>
      </w:ins>
      <w:proofErr w:type="spellEnd"/>
      <w:del w:id="141" w:author="Nicholas Matzke" w:date="2023-11-13T10:20:00Z">
        <w:r w:rsidDel="00180320">
          <w:rPr>
            <w:rFonts w:ascii="Times New Roman" w:eastAsia="Times New Roman" w:hAnsi="Times New Roman" w:cs="Times New Roman"/>
            <w:sz w:val="24"/>
            <w:szCs w:val="24"/>
          </w:rPr>
          <w:delText>introduces us to the realm of aerial transitional traps. This remarkable plant</w:delText>
        </w:r>
      </w:del>
      <w:r>
        <w:rPr>
          <w:rFonts w:ascii="Times New Roman" w:eastAsia="Times New Roman" w:hAnsi="Times New Roman" w:cs="Times New Roman"/>
          <w:sz w:val="24"/>
          <w:szCs w:val="24"/>
        </w:rPr>
        <w:t xml:space="preserve"> exhibits characteristics of both sticky and pitcher traps within a single structure (Rice, 2007). The aerial pitcher trap of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inermis</w:t>
      </w:r>
      <w:proofErr w:type="spellEnd"/>
      <w:r>
        <w:rPr>
          <w:rFonts w:ascii="Times New Roman" w:eastAsia="Times New Roman" w:hAnsi="Times New Roman" w:cs="Times New Roman"/>
          <w:sz w:val="24"/>
          <w:szCs w:val="24"/>
        </w:rPr>
        <w:t xml:space="preserve"> boasts the classic shape associated with pitfall traps, yet its inner walls are adorned with a sticky substance (Rice, 2007)</w:t>
      </w:r>
      <w:del w:id="142" w:author="Nicholas Matzke" w:date="2023-11-13T10:20:00Z">
        <w:r w:rsidDel="00180320">
          <w:rPr>
            <w:rFonts w:ascii="Times New Roman" w:eastAsia="Times New Roman" w:hAnsi="Times New Roman" w:cs="Times New Roman"/>
            <w:sz w:val="24"/>
            <w:szCs w:val="24"/>
          </w:rPr>
          <w:delText>. This ingenious combination allows the plant to entice, capture, and digest prey</w:delText>
        </w:r>
      </w:del>
      <w:r>
        <w:rPr>
          <w:rFonts w:ascii="Times New Roman" w:eastAsia="Times New Roman" w:hAnsi="Times New Roman" w:cs="Times New Roman"/>
          <w:sz w:val="24"/>
          <w:szCs w:val="24"/>
        </w:rPr>
        <w:t xml:space="preserve">, suggesting </w:t>
      </w:r>
      <w:ins w:id="143" w:author="Nicholas Matzke" w:date="2023-11-13T10:20:00Z">
        <w:r w:rsidR="00180320">
          <w:rPr>
            <w:rFonts w:ascii="Times New Roman" w:eastAsia="Times New Roman" w:hAnsi="Times New Roman" w:cs="Times New Roman"/>
            <w:sz w:val="24"/>
            <w:szCs w:val="24"/>
          </w:rPr>
          <w:t xml:space="preserve">the possibility of trapping strategies </w:t>
        </w:r>
      </w:ins>
      <w:del w:id="144" w:author="Nicholas Matzke" w:date="2023-11-13T10:20:00Z">
        <w:r w:rsidDel="00180320">
          <w:rPr>
            <w:rFonts w:ascii="Times New Roman" w:eastAsia="Times New Roman" w:hAnsi="Times New Roman" w:cs="Times New Roman"/>
            <w:sz w:val="24"/>
            <w:szCs w:val="24"/>
          </w:rPr>
          <w:delText xml:space="preserve">a transition </w:delText>
        </w:r>
      </w:del>
      <w:ins w:id="145" w:author="Nicholas Matzke" w:date="2023-11-13T10:20:00Z">
        <w:r w:rsidR="00180320">
          <w:rPr>
            <w:rFonts w:ascii="Times New Roman" w:eastAsia="Times New Roman" w:hAnsi="Times New Roman" w:cs="Times New Roman"/>
            <w:sz w:val="24"/>
            <w:szCs w:val="24"/>
          </w:rPr>
          <w:t xml:space="preserve">intermediate </w:t>
        </w:r>
      </w:ins>
      <w:r>
        <w:rPr>
          <w:rFonts w:ascii="Times New Roman" w:eastAsia="Times New Roman" w:hAnsi="Times New Roman" w:cs="Times New Roman"/>
          <w:sz w:val="24"/>
          <w:szCs w:val="24"/>
        </w:rPr>
        <w:t xml:space="preserve">between two </w:t>
      </w:r>
      <w:del w:id="146" w:author="Nicholas Matzke" w:date="2023-11-13T10:21:00Z">
        <w:r w:rsidDel="00180320">
          <w:rPr>
            <w:rFonts w:ascii="Times New Roman" w:eastAsia="Times New Roman" w:hAnsi="Times New Roman" w:cs="Times New Roman"/>
            <w:sz w:val="24"/>
            <w:szCs w:val="24"/>
          </w:rPr>
          <w:delText xml:space="preserve">distinct </w:delText>
        </w:r>
      </w:del>
      <w:ins w:id="147" w:author="Nicholas Matzke" w:date="2023-11-13T10:21:00Z">
        <w:r w:rsidR="00180320">
          <w:rPr>
            <w:rFonts w:ascii="Times New Roman" w:eastAsia="Times New Roman" w:hAnsi="Times New Roman" w:cs="Times New Roman"/>
            <w:sz w:val="24"/>
            <w:szCs w:val="24"/>
          </w:rPr>
          <w:t xml:space="preserve">pitfall and sticky trap </w:t>
        </w:r>
      </w:ins>
      <w:r>
        <w:rPr>
          <w:rFonts w:ascii="Times New Roman" w:eastAsia="Times New Roman" w:hAnsi="Times New Roman" w:cs="Times New Roman"/>
          <w:sz w:val="24"/>
          <w:szCs w:val="24"/>
        </w:rPr>
        <w:t xml:space="preserve">carnivorous mechanisms. </w:t>
      </w:r>
      <w:del w:id="148" w:author="Nicholas Matzke" w:date="2023-11-13T10:21:00Z">
        <w:r w:rsidDel="00BA1B5D">
          <w:rPr>
            <w:rFonts w:ascii="Times New Roman" w:eastAsia="Times New Roman" w:hAnsi="Times New Roman" w:cs="Times New Roman"/>
            <w:sz w:val="24"/>
            <w:szCs w:val="24"/>
          </w:rPr>
          <w:delText>The aerial transitional trap challenges conventional categorisations, presenting an exploration of adaptation within the dynamic world of carnivorous flora.</w:delText>
        </w:r>
      </w:del>
    </w:p>
    <w:p w14:paraId="12D69CD3" w14:textId="77777777" w:rsidR="00E047B9" w:rsidRDefault="00E047B9">
      <w:pPr>
        <w:spacing w:line="360" w:lineRule="auto"/>
        <w:ind w:firstLine="720"/>
        <w:jc w:val="both"/>
        <w:rPr>
          <w:rFonts w:ascii="Times New Roman" w:eastAsia="Times New Roman" w:hAnsi="Times New Roman" w:cs="Times New Roman"/>
          <w:sz w:val="24"/>
          <w:szCs w:val="24"/>
        </w:rPr>
      </w:pPr>
    </w:p>
    <w:p w14:paraId="4E4B035F" w14:textId="12B7BF4B" w:rsidR="00E047B9" w:rsidRDefault="00000000">
      <w:pPr>
        <w:spacing w:line="360" w:lineRule="auto"/>
        <w:ind w:firstLine="720"/>
        <w:jc w:val="both"/>
        <w:rPr>
          <w:rFonts w:ascii="Times New Roman" w:eastAsia="Times New Roman" w:hAnsi="Times New Roman" w:cs="Times New Roman"/>
          <w:sz w:val="24"/>
          <w:szCs w:val="24"/>
        </w:rPr>
      </w:pPr>
      <w:del w:id="149" w:author="Nicholas Matzke" w:date="2023-11-13T10:21:00Z">
        <w:r w:rsidDel="00BA1B5D">
          <w:rPr>
            <w:rFonts w:ascii="Times New Roman" w:eastAsia="Times New Roman" w:hAnsi="Times New Roman" w:cs="Times New Roman"/>
            <w:sz w:val="24"/>
            <w:szCs w:val="24"/>
          </w:rPr>
          <w:delText>On the terrestrial front</w:delText>
        </w:r>
      </w:del>
      <w:ins w:id="150" w:author="Nicholas Matzke" w:date="2023-11-13T10:21:00Z">
        <w:r w:rsidR="00BA1B5D">
          <w:rPr>
            <w:rFonts w:ascii="Times New Roman" w:eastAsia="Times New Roman" w:hAnsi="Times New Roman" w:cs="Times New Roman"/>
            <w:sz w:val="24"/>
            <w:szCs w:val="24"/>
          </w:rPr>
          <w:t>In the category of ground traps</w:t>
        </w:r>
      </w:ins>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Pinguicula lutea</w:t>
      </w:r>
      <w:r>
        <w:rPr>
          <w:rFonts w:ascii="Times New Roman" w:eastAsia="Times New Roman" w:hAnsi="Times New Roman" w:cs="Times New Roman"/>
          <w:sz w:val="24"/>
          <w:szCs w:val="24"/>
        </w:rPr>
        <w:t xml:space="preserve"> and many other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species </w:t>
      </w:r>
      <w:del w:id="151" w:author="Nicholas Matzke" w:date="2023-11-13T10:21:00Z">
        <w:r w:rsidDel="00BA1B5D">
          <w:rPr>
            <w:rFonts w:ascii="Times New Roman" w:eastAsia="Times New Roman" w:hAnsi="Times New Roman" w:cs="Times New Roman"/>
            <w:sz w:val="24"/>
            <w:szCs w:val="24"/>
          </w:rPr>
          <w:delText>exhibit the concept of</w:delText>
        </w:r>
      </w:del>
      <w:ins w:id="152" w:author="Nicholas Matzke" w:date="2023-11-13T10:21:00Z">
        <w:r w:rsidR="00BA1B5D">
          <w:rPr>
            <w:rFonts w:ascii="Times New Roman" w:eastAsia="Times New Roman" w:hAnsi="Times New Roman" w:cs="Times New Roman"/>
            <w:sz w:val="24"/>
            <w:szCs w:val="24"/>
          </w:rPr>
          <w:t xml:space="preserve">suggest </w:t>
        </w:r>
      </w:ins>
      <w:ins w:id="153" w:author="Nicholas Matzke" w:date="2023-11-13T10:22:00Z">
        <w:r w:rsidR="00BA1B5D">
          <w:rPr>
            <w:rFonts w:ascii="Times New Roman" w:eastAsia="Times New Roman" w:hAnsi="Times New Roman" w:cs="Times New Roman"/>
            <w:sz w:val="24"/>
            <w:szCs w:val="24"/>
          </w:rPr>
          <w:t xml:space="preserve">an intermediate strategy between sticky and pitcher plant </w:t>
        </w:r>
      </w:ins>
      <w:del w:id="154" w:author="Nicholas Matzke" w:date="2023-11-13T10:22:00Z">
        <w:r w:rsidDel="00BA1B5D">
          <w:rPr>
            <w:rFonts w:ascii="Times New Roman" w:eastAsia="Times New Roman" w:hAnsi="Times New Roman" w:cs="Times New Roman"/>
            <w:sz w:val="24"/>
            <w:szCs w:val="24"/>
          </w:rPr>
          <w:delText xml:space="preserve"> ground transitional </w:delText>
        </w:r>
      </w:del>
      <w:r>
        <w:rPr>
          <w:rFonts w:ascii="Times New Roman" w:eastAsia="Times New Roman" w:hAnsi="Times New Roman" w:cs="Times New Roman"/>
          <w:sz w:val="24"/>
          <w:szCs w:val="24"/>
        </w:rPr>
        <w:t xml:space="preserve">traps. </w:t>
      </w:r>
      <w:del w:id="155" w:author="Nicholas Matzke" w:date="2023-11-13T10:23:00Z">
        <w:r w:rsidDel="00BA1B5D">
          <w:rPr>
            <w:rFonts w:ascii="Times New Roman" w:eastAsia="Times New Roman" w:hAnsi="Times New Roman" w:cs="Times New Roman"/>
            <w:sz w:val="24"/>
            <w:szCs w:val="24"/>
          </w:rPr>
          <w:delText xml:space="preserve">While </w:delText>
        </w:r>
      </w:del>
      <w:ins w:id="156" w:author="Nicholas Matzke" w:date="2023-11-13T10:23:00Z">
        <w:r w:rsidR="00BA1B5D">
          <w:rPr>
            <w:rFonts w:ascii="Times New Roman" w:eastAsia="Times New Roman" w:hAnsi="Times New Roman" w:cs="Times New Roman"/>
            <w:sz w:val="24"/>
            <w:szCs w:val="24"/>
          </w:rPr>
          <w:t xml:space="preserve">Many Pinguicula </w:t>
        </w:r>
      </w:ins>
      <w:del w:id="157" w:author="Nicholas Matzke" w:date="2023-11-13T10:23:00Z">
        <w:r w:rsidDel="00BA1B5D">
          <w:rPr>
            <w:rFonts w:ascii="Times New Roman" w:eastAsia="Times New Roman" w:hAnsi="Times New Roman" w:cs="Times New Roman"/>
            <w:sz w:val="24"/>
            <w:szCs w:val="24"/>
          </w:rPr>
          <w:delText xml:space="preserve">reminiscent of the </w:delText>
        </w:r>
      </w:del>
      <w:ins w:id="158" w:author="Nicholas Matzke" w:date="2023-11-13T10:23:00Z">
        <w:r w:rsidR="00BA1B5D">
          <w:rPr>
            <w:rFonts w:ascii="Times New Roman" w:eastAsia="Times New Roman" w:hAnsi="Times New Roman" w:cs="Times New Roman"/>
            <w:sz w:val="24"/>
            <w:szCs w:val="24"/>
          </w:rPr>
          <w:t xml:space="preserve">exhibit slow leaf motion after prey capture, usually analogized to the </w:t>
        </w:r>
      </w:ins>
      <w:r>
        <w:rPr>
          <w:rFonts w:ascii="Times New Roman" w:eastAsia="Times New Roman" w:hAnsi="Times New Roman" w:cs="Times New Roman"/>
          <w:sz w:val="24"/>
          <w:szCs w:val="24"/>
        </w:rPr>
        <w:t xml:space="preserve">sticky tentacle traps seen in </w:t>
      </w:r>
      <w:proofErr w:type="spellStart"/>
      <w:r w:rsidRPr="00BA1B5D">
        <w:rPr>
          <w:rFonts w:ascii="Times New Roman" w:eastAsia="Times New Roman" w:hAnsi="Times New Roman" w:cs="Times New Roman"/>
          <w:i/>
          <w:iCs/>
          <w:sz w:val="24"/>
          <w:szCs w:val="24"/>
          <w:rPrChange w:id="159" w:author="Nicholas Matzke" w:date="2023-11-13T10:23:00Z">
            <w:rPr>
              <w:rFonts w:ascii="Times New Roman" w:eastAsia="Times New Roman" w:hAnsi="Times New Roman" w:cs="Times New Roman"/>
              <w:sz w:val="24"/>
              <w:szCs w:val="24"/>
            </w:rPr>
          </w:rPrChange>
        </w:rPr>
        <w:t>Drosera</w:t>
      </w:r>
      <w:proofErr w:type="spellEnd"/>
      <w:del w:id="160" w:author="Nicholas Matzke" w:date="2023-11-13T10:23:00Z">
        <w:r w:rsidDel="00BA1B5D">
          <w:rPr>
            <w:rFonts w:ascii="Times New Roman" w:eastAsia="Times New Roman" w:hAnsi="Times New Roman" w:cs="Times New Roman"/>
            <w:sz w:val="24"/>
            <w:szCs w:val="24"/>
          </w:rPr>
          <w:delText xml:space="preserve">, </w:delText>
        </w:r>
      </w:del>
      <w:ins w:id="161" w:author="Nicholas Matzke" w:date="2023-11-13T10:23:00Z">
        <w:r w:rsidR="00BA1B5D">
          <w:rPr>
            <w:rFonts w:ascii="Times New Roman" w:eastAsia="Times New Roman" w:hAnsi="Times New Roman" w:cs="Times New Roman"/>
            <w:sz w:val="24"/>
            <w:szCs w:val="24"/>
          </w:rPr>
          <w:t>.</w:t>
        </w:r>
        <w:r w:rsidR="00BA1B5D">
          <w:rPr>
            <w:rFonts w:ascii="Times New Roman" w:eastAsia="Times New Roman" w:hAnsi="Times New Roman" w:cs="Times New Roman"/>
            <w:sz w:val="24"/>
            <w:szCs w:val="24"/>
          </w:rPr>
          <w:t xml:space="preserve"> </w:t>
        </w:r>
      </w:ins>
      <w:del w:id="162" w:author="Nicholas Matzke" w:date="2023-11-13T10:23:00Z">
        <w:r w:rsidDel="00BA1B5D">
          <w:rPr>
            <w:rFonts w:ascii="Times New Roman" w:eastAsia="Times New Roman" w:hAnsi="Times New Roman" w:cs="Times New Roman"/>
            <w:sz w:val="24"/>
            <w:szCs w:val="24"/>
          </w:rPr>
          <w:delText xml:space="preserve">these </w:delText>
        </w:r>
      </w:del>
      <w:ins w:id="163" w:author="Nicholas Matzke" w:date="2023-11-13T10:23:00Z">
        <w:r w:rsidR="00BA1B5D">
          <w:rPr>
            <w:rFonts w:ascii="Times New Roman" w:eastAsia="Times New Roman" w:hAnsi="Times New Roman" w:cs="Times New Roman"/>
            <w:sz w:val="24"/>
            <w:szCs w:val="24"/>
          </w:rPr>
          <w:t xml:space="preserve">However, in </w:t>
        </w:r>
      </w:ins>
      <w:ins w:id="164" w:author="Nicholas Matzke" w:date="2023-11-13T10:24:00Z">
        <w:r w:rsidR="00BA1B5D" w:rsidRPr="00BA1B5D">
          <w:rPr>
            <w:rFonts w:ascii="Times New Roman" w:eastAsia="Times New Roman" w:hAnsi="Times New Roman" w:cs="Times New Roman"/>
            <w:i/>
            <w:iCs/>
            <w:sz w:val="24"/>
            <w:szCs w:val="24"/>
            <w:rPrChange w:id="165" w:author="Nicholas Matzke" w:date="2023-11-13T10:24:00Z">
              <w:rPr>
                <w:rFonts w:ascii="Times New Roman" w:eastAsia="Times New Roman" w:hAnsi="Times New Roman" w:cs="Times New Roman"/>
                <w:sz w:val="24"/>
                <w:szCs w:val="24"/>
              </w:rPr>
            </w:rPrChange>
          </w:rPr>
          <w:t>Pinguicula</w:t>
        </w:r>
        <w:r w:rsidR="00BA1B5D">
          <w:rPr>
            <w:rFonts w:ascii="Times New Roman" w:eastAsia="Times New Roman" w:hAnsi="Times New Roman" w:cs="Times New Roman"/>
            <w:sz w:val="24"/>
            <w:szCs w:val="24"/>
          </w:rPr>
          <w:t xml:space="preserve"> the whole leave often curls </w:t>
        </w:r>
      </w:ins>
      <w:del w:id="166" w:author="Nicholas Matzke" w:date="2023-11-13T10:24:00Z">
        <w:r w:rsidDel="00BA1B5D">
          <w:rPr>
            <w:rFonts w:ascii="Times New Roman" w:eastAsia="Times New Roman" w:hAnsi="Times New Roman" w:cs="Times New Roman"/>
            <w:sz w:val="24"/>
            <w:szCs w:val="24"/>
          </w:rPr>
          <w:delText xml:space="preserve">plants feature uniquely curled leaves </w:delText>
        </w:r>
      </w:del>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Scorza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Dornelas</w:t>
      </w:r>
      <w:proofErr w:type="spellEnd"/>
      <w:r>
        <w:rPr>
          <w:rFonts w:ascii="Times New Roman" w:eastAsia="Times New Roman" w:hAnsi="Times New Roman" w:cs="Times New Roman"/>
          <w:sz w:val="24"/>
          <w:szCs w:val="24"/>
        </w:rPr>
        <w:t>, 2011)</w:t>
      </w:r>
      <w:ins w:id="167" w:author="Nicholas Matzke" w:date="2023-11-13T10:26:00Z">
        <w:r w:rsidR="00BA1B5D">
          <w:rPr>
            <w:rFonts w:ascii="Times New Roman" w:eastAsia="Times New Roman" w:hAnsi="Times New Roman" w:cs="Times New Roman"/>
            <w:sz w:val="24"/>
            <w:szCs w:val="24"/>
          </w:rPr>
          <w:t xml:space="preserve">, with some species producing </w:t>
        </w:r>
      </w:ins>
      <w:ins w:id="168" w:author="Nicholas Matzke" w:date="2023-11-13T10:27:00Z">
        <w:r w:rsidR="00BA1B5D">
          <w:rPr>
            <w:rFonts w:ascii="Times New Roman" w:eastAsia="Times New Roman" w:hAnsi="Times New Roman" w:cs="Times New Roman"/>
            <w:sz w:val="24"/>
            <w:szCs w:val="24"/>
          </w:rPr>
          <w:t xml:space="preserve">leaves </w:t>
        </w:r>
      </w:ins>
      <w:ins w:id="169" w:author="Nicholas Matzke" w:date="2023-11-13T10:26:00Z">
        <w:r w:rsidR="00BA1B5D">
          <w:rPr>
            <w:rFonts w:ascii="Times New Roman" w:eastAsia="Times New Roman" w:hAnsi="Times New Roman" w:cs="Times New Roman"/>
            <w:sz w:val="24"/>
            <w:szCs w:val="24"/>
          </w:rPr>
          <w:t xml:space="preserve">that are </w:t>
        </w:r>
      </w:ins>
      <w:ins w:id="170" w:author="Nicholas Matzke" w:date="2023-11-13T10:27:00Z">
        <w:r w:rsidR="00BA1B5D">
          <w:rPr>
            <w:rFonts w:ascii="Times New Roman" w:eastAsia="Times New Roman" w:hAnsi="Times New Roman" w:cs="Times New Roman"/>
            <w:sz w:val="24"/>
            <w:szCs w:val="24"/>
          </w:rPr>
          <w:t xml:space="preserve">highly curled even without pretty capture, </w:t>
        </w:r>
      </w:ins>
      <w:del w:id="171" w:author="Nicholas Matzke" w:date="2023-11-13T10:27:00Z">
        <w:r w:rsidDel="00BA1B5D">
          <w:rPr>
            <w:rFonts w:ascii="Times New Roman" w:eastAsia="Times New Roman" w:hAnsi="Times New Roman" w:cs="Times New Roman"/>
            <w:sz w:val="24"/>
            <w:szCs w:val="24"/>
          </w:rPr>
          <w:delText xml:space="preserve">. </w:delText>
        </w:r>
      </w:del>
      <w:del w:id="172" w:author="Nicholas Matzke" w:date="2023-11-13T10:25:00Z">
        <w:r w:rsidDel="00BA1B5D">
          <w:rPr>
            <w:rFonts w:ascii="Times New Roman" w:eastAsia="Times New Roman" w:hAnsi="Times New Roman" w:cs="Times New Roman"/>
            <w:sz w:val="24"/>
            <w:szCs w:val="24"/>
          </w:rPr>
          <w:delText xml:space="preserve">This resembles an intermediate stage between sticky traps and pitcher traps, and </w:delText>
        </w:r>
      </w:del>
      <w:del w:id="173" w:author="Nicholas Matzke" w:date="2023-11-13T10:27:00Z">
        <w:r w:rsidDel="00BA1B5D">
          <w:rPr>
            <w:rFonts w:ascii="Times New Roman" w:eastAsia="Times New Roman" w:hAnsi="Times New Roman" w:cs="Times New Roman"/>
            <w:sz w:val="24"/>
            <w:szCs w:val="24"/>
          </w:rPr>
          <w:delText xml:space="preserve">the curled configuration of the leaves hints at a transition </w:delText>
        </w:r>
      </w:del>
      <w:ins w:id="174" w:author="Nicholas Matzke" w:date="2023-11-13T10:27:00Z">
        <w:r w:rsidR="00BA1B5D">
          <w:rPr>
            <w:rFonts w:ascii="Times New Roman" w:eastAsia="Times New Roman" w:hAnsi="Times New Roman" w:cs="Times New Roman"/>
            <w:sz w:val="24"/>
            <w:szCs w:val="24"/>
          </w:rPr>
          <w:t xml:space="preserve">suggesting a possible first step </w:t>
        </w:r>
      </w:ins>
      <w:r>
        <w:rPr>
          <w:rFonts w:ascii="Times New Roman" w:eastAsia="Times New Roman" w:hAnsi="Times New Roman" w:cs="Times New Roman"/>
          <w:sz w:val="24"/>
          <w:szCs w:val="24"/>
        </w:rPr>
        <w:t xml:space="preserve">towards the </w:t>
      </w:r>
      <w:del w:id="175" w:author="Nicholas Matzke" w:date="2023-11-13T10:27:00Z">
        <w:r w:rsidDel="00BA1B5D">
          <w:rPr>
            <w:rFonts w:ascii="Times New Roman" w:eastAsia="Times New Roman" w:hAnsi="Times New Roman" w:cs="Times New Roman"/>
            <w:sz w:val="24"/>
            <w:szCs w:val="24"/>
          </w:rPr>
          <w:delText xml:space="preserve">formation </w:delText>
        </w:r>
      </w:del>
      <w:ins w:id="176" w:author="Nicholas Matzke" w:date="2023-11-13T10:27:00Z">
        <w:r w:rsidR="00BA1B5D">
          <w:rPr>
            <w:rFonts w:ascii="Times New Roman" w:eastAsia="Times New Roman" w:hAnsi="Times New Roman" w:cs="Times New Roman"/>
            <w:sz w:val="24"/>
            <w:szCs w:val="24"/>
          </w:rPr>
          <w:t xml:space="preserve">evolution </w:t>
        </w:r>
      </w:ins>
      <w:r>
        <w:rPr>
          <w:rFonts w:ascii="Times New Roman" w:eastAsia="Times New Roman" w:hAnsi="Times New Roman" w:cs="Times New Roman"/>
          <w:sz w:val="24"/>
          <w:szCs w:val="24"/>
        </w:rPr>
        <w:t xml:space="preserve">of </w:t>
      </w:r>
      <w:ins w:id="177" w:author="Nicholas Matzke" w:date="2023-11-13T10:27:00Z">
        <w:r w:rsidR="00BA1B5D">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 xml:space="preserve">pitfall traps. </w:t>
      </w:r>
      <w:del w:id="178" w:author="Nicholas Matzke" w:date="2023-11-13T10:27:00Z">
        <w:r w:rsidDel="00BA1B5D">
          <w:rPr>
            <w:rFonts w:ascii="Times New Roman" w:eastAsia="Times New Roman" w:hAnsi="Times New Roman" w:cs="Times New Roman"/>
            <w:sz w:val="24"/>
            <w:szCs w:val="24"/>
          </w:rPr>
          <w:delText xml:space="preserve">This ground-level adaptation allows </w:delText>
        </w:r>
        <w:r w:rsidDel="00BA1B5D">
          <w:rPr>
            <w:rFonts w:ascii="Times New Roman" w:eastAsia="Times New Roman" w:hAnsi="Times New Roman" w:cs="Times New Roman"/>
            <w:i/>
            <w:sz w:val="24"/>
            <w:szCs w:val="24"/>
          </w:rPr>
          <w:delText>Pinguicula</w:delText>
        </w:r>
        <w:r w:rsidDel="00BA1B5D">
          <w:rPr>
            <w:rFonts w:ascii="Times New Roman" w:eastAsia="Times New Roman" w:hAnsi="Times New Roman" w:cs="Times New Roman"/>
            <w:sz w:val="24"/>
            <w:szCs w:val="24"/>
          </w:rPr>
          <w:delText xml:space="preserve"> species to capture prey efficiently, presenting an intriguing blend of characteristics that challenge traditional expectations in carnivorous plant morphology.</w:delText>
        </w:r>
      </w:del>
    </w:p>
    <w:p w14:paraId="2ECD409C" w14:textId="77777777" w:rsidR="00E047B9" w:rsidRDefault="00E047B9">
      <w:pPr>
        <w:spacing w:line="360" w:lineRule="auto"/>
        <w:jc w:val="both"/>
        <w:rPr>
          <w:rFonts w:ascii="Times New Roman" w:eastAsia="Times New Roman" w:hAnsi="Times New Roman" w:cs="Times New Roman"/>
          <w:sz w:val="24"/>
          <w:szCs w:val="24"/>
        </w:rPr>
      </w:pPr>
    </w:p>
    <w:p w14:paraId="13346622" w14:textId="77777777" w:rsidR="00E047B9" w:rsidRDefault="00000000">
      <w:pPr>
        <w:pStyle w:val="Heading4"/>
        <w:spacing w:line="360" w:lineRule="auto"/>
        <w:jc w:val="both"/>
        <w:rPr>
          <w:rFonts w:ascii="Times New Roman" w:eastAsia="Times New Roman" w:hAnsi="Times New Roman" w:cs="Times New Roman"/>
          <w:b/>
          <w:color w:val="000000"/>
        </w:rPr>
      </w:pPr>
      <w:bookmarkStart w:id="179" w:name="_Toc150735214"/>
      <w:r>
        <w:rPr>
          <w:rFonts w:ascii="Times New Roman" w:eastAsia="Times New Roman" w:hAnsi="Times New Roman" w:cs="Times New Roman"/>
          <w:b/>
          <w:color w:val="000000"/>
        </w:rPr>
        <w:t>1.2.2.5 Aerial and Ground Pitcher Traps</w:t>
      </w:r>
      <w:bookmarkEnd w:id="179"/>
    </w:p>
    <w:p w14:paraId="5C3EE870" w14:textId="77777777" w:rsidR="00E047B9" w:rsidRDefault="00E047B9"/>
    <w:p w14:paraId="7467F27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elegance of aerial pitcher traps unfolds with species like </w:t>
      </w:r>
      <w:r>
        <w:rPr>
          <w:rFonts w:ascii="Times New Roman" w:eastAsia="Times New Roman" w:hAnsi="Times New Roman" w:cs="Times New Roman"/>
          <w:i/>
          <w:sz w:val="24"/>
          <w:szCs w:val="24"/>
        </w:rPr>
        <w:t>Nepenthes mirabilis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leucophylla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tatei</w:t>
      </w:r>
      <w:proofErr w:type="spellEnd"/>
      <w:r>
        <w:rPr>
          <w:rFonts w:ascii="Times New Roman" w:eastAsia="Times New Roman" w:hAnsi="Times New Roman" w:cs="Times New Roman"/>
          <w:sz w:val="24"/>
          <w:szCs w:val="24"/>
        </w:rPr>
        <w:t>. These carnivorous plants have evolved specialised structures resembling elongated, hanging pitchers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2011). These remarkable plants possess specialised leaves that form deep, tubular cavities filled with enticing liquids, creating an irresistible trap for unsuspecting insects (Lee et al., 2016). The alluring design of the pitcher trap is enhanced by a combination of factors, in which they emit enticing scents and produce nectar, serving as irresistible invitations for insects (</w:t>
      </w: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et al., 2017). Along with their vibrant colours, these features entice unsuspecting prey to venture towards the rim of the pitcher (</w:t>
      </w: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et al., 2017). The interior of the pitcher is lined with a slippery, waxy substance that makes it difficult for insects to maintain their footing; therefore, the insects struggle to escape, and they inevitably slip and fall into the liquid-filled cavity below (Newell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1998). The pool of water at the pitcher's base may contain digestive enzymes or rely on symbiotic relationships with bacteria to break down the captured prey (Newell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1998). Pitfall traps, exemplified by the captivating mechanisms of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lastRenderedPageBreak/>
        <w:t>Nepenthes</w:t>
      </w:r>
      <w:r>
        <w:rPr>
          <w:rFonts w:ascii="Times New Roman" w:eastAsia="Times New Roman" w:hAnsi="Times New Roman" w:cs="Times New Roman"/>
          <w:sz w:val="24"/>
          <w:szCs w:val="24"/>
        </w:rPr>
        <w:t>, are highly effective at ensnaring insects by the downward-pointing hairs and slick walls of the pitcher prevent most escape attempts, ensuring that the trapped insects remain within the confines of the trap (</w:t>
      </w:r>
      <w:proofErr w:type="spellStart"/>
      <w:r>
        <w:rPr>
          <w:rFonts w:ascii="Times New Roman" w:eastAsia="Times New Roman" w:hAnsi="Times New Roman" w:cs="Times New Roman"/>
          <w:sz w:val="24"/>
          <w:szCs w:val="24"/>
        </w:rPr>
        <w:t>Moldowan</w:t>
      </w:r>
      <w:proofErr w:type="spellEnd"/>
      <w:r>
        <w:rPr>
          <w:rFonts w:ascii="Times New Roman" w:eastAsia="Times New Roman" w:hAnsi="Times New Roman" w:cs="Times New Roman"/>
          <w:sz w:val="24"/>
          <w:szCs w:val="24"/>
        </w:rPr>
        <w:t xml:space="preserve"> et al., 2019). In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the pitcher often dangles like a pendulum, while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exhibits a trumpet-like elegance, and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sz w:val="24"/>
          <w:szCs w:val="24"/>
        </w:rPr>
        <w:t xml:space="preserve"> embraces an upward-reaching grace (</w:t>
      </w: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et al., 2011). This unique adaptation allows these plants to exploit the airspace, capturing insects in a liquid-filled pitfall trap (</w:t>
      </w: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et al., 2011).</w:t>
      </w:r>
    </w:p>
    <w:p w14:paraId="52CDC101" w14:textId="77777777" w:rsidR="00E047B9" w:rsidRDefault="00E047B9">
      <w:pPr>
        <w:spacing w:line="360" w:lineRule="auto"/>
        <w:ind w:firstLine="720"/>
        <w:jc w:val="both"/>
        <w:rPr>
          <w:rFonts w:ascii="Times New Roman" w:eastAsia="Times New Roman" w:hAnsi="Times New Roman" w:cs="Times New Roman"/>
          <w:sz w:val="24"/>
          <w:szCs w:val="24"/>
        </w:rPr>
      </w:pPr>
    </w:p>
    <w:p w14:paraId="3A72344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ground pitcher traps with species like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ampullaria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Sarracenia purpurea</w:t>
      </w:r>
      <w:r>
        <w:rPr>
          <w:rFonts w:ascii="Times New Roman" w:eastAsia="Times New Roman" w:hAnsi="Times New Roman" w:cs="Times New Roman"/>
          <w:sz w:val="24"/>
          <w:szCs w:val="24"/>
        </w:rPr>
        <w:t xml:space="preserve"> take a different approach, in which they position their pitcher traps at ground level (Di Giusto et al., 2010). They demonstrate a close association with the soil, drawing upon the terrestrial landscape to create pitfall traps filled with digestive fluids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catch their prey (Moon et al., 2010). </w:t>
      </w:r>
    </w:p>
    <w:p w14:paraId="4A4C7DBB" w14:textId="77777777" w:rsidR="00E047B9" w:rsidRDefault="00E047B9">
      <w:pPr>
        <w:spacing w:line="360" w:lineRule="auto"/>
        <w:ind w:firstLine="720"/>
        <w:jc w:val="both"/>
        <w:rPr>
          <w:rFonts w:ascii="Times New Roman" w:eastAsia="Times New Roman" w:hAnsi="Times New Roman" w:cs="Times New Roman"/>
          <w:sz w:val="24"/>
          <w:szCs w:val="24"/>
        </w:rPr>
      </w:pPr>
    </w:p>
    <w:p w14:paraId="7380450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diverse family of pitcher plants, many species feature aerial and ground, often categorised as upper or lower traps (Moran, 1996). The upper pitchers of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rafflesiana</w:t>
      </w:r>
      <w:proofErr w:type="spellEnd"/>
      <w:r>
        <w:rPr>
          <w:rFonts w:ascii="Times New Roman" w:eastAsia="Times New Roman" w:hAnsi="Times New Roman" w:cs="Times New Roman"/>
          <w:sz w:val="24"/>
          <w:szCs w:val="24"/>
        </w:rPr>
        <w:t xml:space="preserve">, are suspended like chalices, and the ground-level pitchers are nestled in the soil (Di Giusto et al., 2010). This dimorphic approach allows the plant to diversify its prey capture tactics, catering to insects from above and below (Moran, 1996). </w:t>
      </w:r>
    </w:p>
    <w:p w14:paraId="1AE4EC12" w14:textId="77777777" w:rsidR="00E047B9" w:rsidRDefault="00E047B9">
      <w:pPr>
        <w:spacing w:line="360" w:lineRule="auto"/>
        <w:ind w:firstLine="720"/>
        <w:jc w:val="both"/>
        <w:rPr>
          <w:rFonts w:ascii="Times New Roman" w:eastAsia="Times New Roman" w:hAnsi="Times New Roman" w:cs="Times New Roman"/>
          <w:sz w:val="24"/>
          <w:szCs w:val="24"/>
        </w:rPr>
      </w:pPr>
    </w:p>
    <w:p w14:paraId="5B412FCD" w14:textId="77777777" w:rsidR="00E047B9" w:rsidRDefault="00000000">
      <w:pPr>
        <w:pStyle w:val="Heading4"/>
        <w:spacing w:line="360" w:lineRule="auto"/>
        <w:jc w:val="both"/>
        <w:rPr>
          <w:rFonts w:ascii="Times New Roman" w:eastAsia="Times New Roman" w:hAnsi="Times New Roman" w:cs="Times New Roman"/>
        </w:rPr>
      </w:pPr>
      <w:bookmarkStart w:id="180" w:name="_Toc150735215"/>
      <w:r>
        <w:rPr>
          <w:rFonts w:ascii="Times New Roman" w:eastAsia="Times New Roman" w:hAnsi="Times New Roman" w:cs="Times New Roman"/>
          <w:b/>
          <w:color w:val="000000"/>
        </w:rPr>
        <w:t>1.2.2.6 Amphibious Pitcher Traps</w:t>
      </w:r>
      <w:bookmarkEnd w:id="180"/>
    </w:p>
    <w:p w14:paraId="6ED3AD54" w14:textId="77777777" w:rsidR="00E047B9" w:rsidRPr="00077A73" w:rsidRDefault="00000000">
      <w:pPr>
        <w:spacing w:line="360" w:lineRule="auto"/>
        <w:ind w:firstLine="720"/>
        <w:jc w:val="both"/>
        <w:rPr>
          <w:rFonts w:ascii="Times New Roman" w:eastAsia="Times New Roman" w:hAnsi="Times New Roman" w:cs="Times New Roman"/>
          <w:sz w:val="24"/>
          <w:szCs w:val="24"/>
        </w:rPr>
      </w:pPr>
      <w:r w:rsidRPr="00077A73">
        <w:rPr>
          <w:rFonts w:ascii="Times New Roman" w:eastAsia="Times New Roman" w:hAnsi="Times New Roman" w:cs="Times New Roman"/>
          <w:i/>
          <w:sz w:val="24"/>
          <w:szCs w:val="24"/>
        </w:rPr>
        <w:t xml:space="preserve">Sarracenia </w:t>
      </w:r>
      <w:proofErr w:type="spellStart"/>
      <w:r w:rsidRPr="00077A73">
        <w:rPr>
          <w:rFonts w:ascii="Times New Roman" w:eastAsia="Times New Roman" w:hAnsi="Times New Roman" w:cs="Times New Roman"/>
          <w:i/>
          <w:sz w:val="24"/>
          <w:szCs w:val="24"/>
        </w:rPr>
        <w:t>psittacina</w:t>
      </w:r>
      <w:proofErr w:type="spellEnd"/>
      <w:r w:rsidRPr="00077A73">
        <w:rPr>
          <w:rFonts w:ascii="Times New Roman" w:eastAsia="Times New Roman" w:hAnsi="Times New Roman" w:cs="Times New Roman"/>
          <w:sz w:val="24"/>
          <w:szCs w:val="24"/>
        </w:rPr>
        <w:t xml:space="preserve">, characterised by its hooded, decumbent pitchers, employs a unique eel trap mechanism for capturing prey instead of the conventional fluid-filled pitcher trap (Srivastava et al., 2011). This distinctive approach involves elongated inward-pointing hairs that impede prey exit, as Lloyd (1942) and Juniper et al. (1989) observed and documented. Remarkably, </w:t>
      </w:r>
      <w:r w:rsidRPr="00077A73">
        <w:rPr>
          <w:rFonts w:ascii="Times New Roman" w:eastAsia="Times New Roman" w:hAnsi="Times New Roman" w:cs="Times New Roman"/>
          <w:i/>
          <w:sz w:val="24"/>
          <w:szCs w:val="24"/>
        </w:rPr>
        <w:t xml:space="preserve">Sarracenia </w:t>
      </w:r>
      <w:proofErr w:type="spellStart"/>
      <w:r w:rsidRPr="00077A73">
        <w:rPr>
          <w:rFonts w:ascii="Times New Roman" w:eastAsia="Times New Roman" w:hAnsi="Times New Roman" w:cs="Times New Roman"/>
          <w:i/>
          <w:sz w:val="24"/>
          <w:szCs w:val="24"/>
        </w:rPr>
        <w:t>psittacina</w:t>
      </w:r>
      <w:proofErr w:type="spellEnd"/>
      <w:r w:rsidRPr="00077A73">
        <w:rPr>
          <w:rFonts w:ascii="Times New Roman" w:eastAsia="Times New Roman" w:hAnsi="Times New Roman" w:cs="Times New Roman"/>
          <w:sz w:val="24"/>
          <w:szCs w:val="24"/>
        </w:rPr>
        <w:t xml:space="preserve"> has been observed capturing aquatic prey even when submerged, affirming its unequivocal amphibious nature, thriving in areas prone to flooding (Schnell, 2002). Moreover, </w:t>
      </w:r>
      <w:r w:rsidRPr="00077A73">
        <w:rPr>
          <w:rFonts w:ascii="Times New Roman" w:eastAsia="Times New Roman" w:hAnsi="Times New Roman" w:cs="Times New Roman"/>
          <w:i/>
          <w:sz w:val="24"/>
          <w:szCs w:val="24"/>
        </w:rPr>
        <w:t>Darlingtonia californica</w:t>
      </w:r>
      <w:r w:rsidRPr="00077A73">
        <w:rPr>
          <w:rFonts w:ascii="Times New Roman" w:eastAsia="Times New Roman" w:hAnsi="Times New Roman" w:cs="Times New Roman"/>
          <w:sz w:val="24"/>
          <w:szCs w:val="24"/>
        </w:rPr>
        <w:t xml:space="preserve"> mechanisms operate similarly through an eel trap mechanism, particularly in juvenile pitchers that often exhibit a decumbent orientation (Lloyd, 1942; Schnell, 2002).</w:t>
      </w:r>
    </w:p>
    <w:p w14:paraId="49AD51E5" w14:textId="77777777" w:rsidR="00E047B9" w:rsidRDefault="00E047B9">
      <w:pPr>
        <w:spacing w:line="360" w:lineRule="auto"/>
        <w:ind w:firstLine="720"/>
        <w:jc w:val="both"/>
        <w:rPr>
          <w:rFonts w:ascii="Times New Roman" w:eastAsia="Times New Roman" w:hAnsi="Times New Roman" w:cs="Times New Roman"/>
          <w:sz w:val="24"/>
          <w:szCs w:val="24"/>
        </w:rPr>
      </w:pPr>
    </w:p>
    <w:p w14:paraId="192BAB11" w14:textId="77777777" w:rsidR="00E047B9" w:rsidRDefault="00000000">
      <w:pPr>
        <w:pStyle w:val="Heading4"/>
        <w:spacing w:line="360" w:lineRule="auto"/>
        <w:jc w:val="both"/>
        <w:rPr>
          <w:rFonts w:ascii="Times New Roman" w:eastAsia="Times New Roman" w:hAnsi="Times New Roman" w:cs="Times New Roman"/>
          <w:b/>
          <w:color w:val="000000"/>
        </w:rPr>
      </w:pPr>
      <w:bookmarkStart w:id="181" w:name="_Toc150735216"/>
      <w:r>
        <w:rPr>
          <w:rFonts w:ascii="Times New Roman" w:eastAsia="Times New Roman" w:hAnsi="Times New Roman" w:cs="Times New Roman"/>
          <w:b/>
          <w:color w:val="000000"/>
        </w:rPr>
        <w:lastRenderedPageBreak/>
        <w:t xml:space="preserve">1.2.2.7 Aquatic </w:t>
      </w:r>
      <w:proofErr w:type="spellStart"/>
      <w:r>
        <w:rPr>
          <w:rFonts w:ascii="Times New Roman" w:eastAsia="Times New Roman" w:hAnsi="Times New Roman" w:cs="Times New Roman"/>
          <w:b/>
          <w:color w:val="000000"/>
        </w:rPr>
        <w:t>PitcherTraps</w:t>
      </w:r>
      <w:bookmarkEnd w:id="181"/>
      <w:proofErr w:type="spellEnd"/>
    </w:p>
    <w:p w14:paraId="3B4E5BBB" w14:textId="77777777" w:rsidR="00E047B9" w:rsidRDefault="00E047B9"/>
    <w:p w14:paraId="4821E362"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enigmatic aquatic plant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which has received relatively limited scientific attention, possesses intriguing traps that primarily develop below the surface of wet environments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traps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consist of tiny tubes adorned with specialised hairs that allow entry for unsuspecting prey but prevent their escape, featuring two outward-twisting arms that emanate from the mouth of the structure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 The arms of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trap incorporate a channel that is also lined with hairs, forming a directional guiding surface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 This elaborate arrangement is believed to be a guiding mechanism, directing small organisms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protozoans) towards the mouth and digestive region of the trap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w:t>
      </w:r>
    </w:p>
    <w:p w14:paraId="571D0742" w14:textId="77777777" w:rsidR="00E047B9" w:rsidRDefault="00E047B9">
      <w:pPr>
        <w:spacing w:line="360" w:lineRule="auto"/>
        <w:ind w:firstLine="720"/>
        <w:jc w:val="both"/>
        <w:rPr>
          <w:rFonts w:ascii="Times New Roman" w:eastAsia="Times New Roman" w:hAnsi="Times New Roman" w:cs="Times New Roman"/>
          <w:sz w:val="24"/>
          <w:szCs w:val="24"/>
        </w:rPr>
      </w:pPr>
    </w:p>
    <w:p w14:paraId="0FAC54F5"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commonly known as bladderworts, are renowned for their highly efficient and rapid trapping mechanisms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These carnivorous plants have evolved specialised tiny bladder-like structures, functioning as intricate underwater traps (Albert et al., 2010).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are predominantly aquatic or semi-aquatic, inhabiting various freshwater environments across the globe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unique aspect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lies in their ability to generate a suction force for prey capture. These traps comprise a bladder or vesicle connected to the external environment through a trigger mechanism, and a slender stalk called the utricle (Singh et al., 2020). The utricle contains numerous small, hair-like structures called trigger hairs, susceptible to mechanical stimulation (Singh et al., 2020). The trapping process of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begins with the attraction and enticement of tiny organisms, primarily aquatic invertebrates, towards the trap (Müller et al., 2020). Unlike pitcher plants that employ nectar, scents, and bright colours to lure their prey,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does not possess specific luring techniques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Instead, it relies on its traps' inherent movement and structure to capture unsuspecting organisms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trigger hairs are susceptible, requiring only a slight touch or displacement to initiate the trapping process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precise details of the process vary among species, but the general mechanism involves the rapid expulsion of water from the bladder, creating a sudden decrease in internal pressure (</w:t>
      </w:r>
      <w:proofErr w:type="spellStart"/>
      <w:r>
        <w:rPr>
          <w:rFonts w:ascii="Times New Roman" w:eastAsia="Times New Roman" w:hAnsi="Times New Roman" w:cs="Times New Roman"/>
          <w:sz w:val="24"/>
          <w:szCs w:val="24"/>
        </w:rPr>
        <w:t>Laakkonen</w:t>
      </w:r>
      <w:proofErr w:type="spellEnd"/>
      <w:r>
        <w:rPr>
          <w:rFonts w:ascii="Times New Roman" w:eastAsia="Times New Roman" w:hAnsi="Times New Roman" w:cs="Times New Roman"/>
          <w:sz w:val="24"/>
          <w:szCs w:val="24"/>
        </w:rPr>
        <w:t xml:space="preserve"> et al., 2006). This pressure differential generates a powerful suction force, causing the prey to be forcefully drawn into the bladder within a fraction of a second (</w:t>
      </w:r>
      <w:proofErr w:type="spellStart"/>
      <w:r>
        <w:rPr>
          <w:rFonts w:ascii="Times New Roman" w:eastAsia="Times New Roman" w:hAnsi="Times New Roman" w:cs="Times New Roman"/>
          <w:sz w:val="24"/>
          <w:szCs w:val="24"/>
        </w:rPr>
        <w:t>Laakkonen</w:t>
      </w:r>
      <w:proofErr w:type="spellEnd"/>
      <w:r>
        <w:rPr>
          <w:rFonts w:ascii="Times New Roman" w:eastAsia="Times New Roman" w:hAnsi="Times New Roman" w:cs="Times New Roman"/>
          <w:sz w:val="24"/>
          <w:szCs w:val="24"/>
        </w:rPr>
        <w:t xml:space="preserve"> et al., 2006). The efficiency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is further enhanced by the presence of inward-facing bristles or valves at the entrance of the bladder, which allow water and smaller particles to pass </w:t>
      </w:r>
      <w:r>
        <w:rPr>
          <w:rFonts w:ascii="Times New Roman" w:eastAsia="Times New Roman" w:hAnsi="Times New Roman" w:cs="Times New Roman"/>
          <w:sz w:val="24"/>
          <w:szCs w:val="24"/>
        </w:rPr>
        <w:lastRenderedPageBreak/>
        <w:t xml:space="preserve">through but prevent the escape of captured prey (Singh et al., 2020). Once inside the bladder, the prey becomes trapped and is subsequently digested by the plant's enzymatic secretions (Singh et al., 2020). Research on the trapping mechanisms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is ongoing, and the precise molecular and physiological processes involved in trap activation and prey capture are yet to be fully elucidated (Albert et al., 2010).</w:t>
      </w:r>
      <w:r>
        <w:br w:type="page"/>
      </w:r>
    </w:p>
    <w:p w14:paraId="6143F6A5" w14:textId="77777777" w:rsidR="00E047B9" w:rsidRDefault="00000000">
      <w:pPr>
        <w:pStyle w:val="Heading3"/>
        <w:spacing w:line="360" w:lineRule="auto"/>
        <w:jc w:val="both"/>
        <w:rPr>
          <w:rFonts w:ascii="Times New Roman" w:eastAsia="Times New Roman" w:hAnsi="Times New Roman" w:cs="Times New Roman"/>
        </w:rPr>
      </w:pPr>
      <w:bookmarkStart w:id="182" w:name="_Toc150735217"/>
      <w:r>
        <w:rPr>
          <w:rFonts w:ascii="Times New Roman" w:eastAsia="Times New Roman" w:hAnsi="Times New Roman" w:cs="Times New Roman"/>
          <w:b/>
          <w:color w:val="000000"/>
        </w:rPr>
        <w:lastRenderedPageBreak/>
        <w:t xml:space="preserve">1.2.3 Prior Attempt at Explaining the Origin of the </w:t>
      </w:r>
      <w:r>
        <w:rPr>
          <w:rFonts w:ascii="Times New Roman" w:eastAsia="Times New Roman" w:hAnsi="Times New Roman" w:cs="Times New Roman"/>
          <w:b/>
          <w:i/>
          <w:color w:val="000000"/>
        </w:rPr>
        <w:t>Utricularia</w:t>
      </w:r>
      <w:r>
        <w:rPr>
          <w:rFonts w:ascii="Times New Roman" w:eastAsia="Times New Roman" w:hAnsi="Times New Roman" w:cs="Times New Roman"/>
          <w:b/>
          <w:color w:val="000000"/>
        </w:rPr>
        <w:t xml:space="preserve"> Trap</w:t>
      </w:r>
      <w:bookmarkEnd w:id="182"/>
      <w:r>
        <w:rPr>
          <w:rFonts w:ascii="Times New Roman" w:eastAsia="Times New Roman" w:hAnsi="Times New Roman" w:cs="Times New Roman"/>
          <w:b/>
          <w:color w:val="000000"/>
        </w:rPr>
        <w:t xml:space="preserve"> </w:t>
      </w:r>
    </w:p>
    <w:p w14:paraId="075A0843" w14:textId="77777777" w:rsidR="00E047B9" w:rsidRDefault="00E047B9">
      <w:pPr>
        <w:spacing w:line="360" w:lineRule="auto"/>
        <w:jc w:val="both"/>
        <w:rPr>
          <w:rFonts w:ascii="Times New Roman" w:eastAsia="Times New Roman" w:hAnsi="Times New Roman" w:cs="Times New Roman"/>
          <w:sz w:val="24"/>
          <w:szCs w:val="24"/>
        </w:rPr>
      </w:pPr>
    </w:p>
    <w:p w14:paraId="23FBB08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carnivorous plants have been the subject of interest and study for almost 140 years after Darwin’s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the origin of carnivorous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plant traps has </w:t>
      </w:r>
      <w:r w:rsidRPr="00077A73">
        <w:rPr>
          <w:rFonts w:ascii="Times New Roman" w:eastAsia="Times New Roman" w:hAnsi="Times New Roman" w:cs="Times New Roman"/>
          <w:sz w:val="24"/>
          <w:szCs w:val="24"/>
        </w:rPr>
        <w:t xml:space="preserve">remained mysterious. In a notable letter exchange between Charles Darwin and Alfred Russel Wallace, the origin of </w:t>
      </w:r>
      <w:r w:rsidRPr="00077A73">
        <w:rPr>
          <w:rFonts w:ascii="Times New Roman" w:eastAsia="Times New Roman" w:hAnsi="Times New Roman" w:cs="Times New Roman"/>
          <w:i/>
          <w:sz w:val="24"/>
          <w:szCs w:val="24"/>
        </w:rPr>
        <w:t>Utricularia</w:t>
      </w:r>
      <w:r w:rsidRPr="00077A73">
        <w:rPr>
          <w:rFonts w:ascii="Times New Roman" w:eastAsia="Times New Roman" w:hAnsi="Times New Roman" w:cs="Times New Roman"/>
          <w:sz w:val="24"/>
          <w:szCs w:val="24"/>
        </w:rPr>
        <w:t xml:space="preserve"> emerges as a point of discussion (Darwin Correspondence Project, 2023). The dialogue between these famous naturalists describes the challenges faced by Darwin in explaining the evolutionary origin of this unique genus of aquatic plants. Knowing Darwin's predicament, Wallace purposely raises questions regarding the origin of </w:t>
      </w:r>
      <w:r w:rsidRPr="00077A73">
        <w:rPr>
          <w:rFonts w:ascii="Times New Roman" w:eastAsia="Times New Roman" w:hAnsi="Times New Roman" w:cs="Times New Roman"/>
          <w:i/>
          <w:sz w:val="24"/>
          <w:szCs w:val="24"/>
        </w:rPr>
        <w:t xml:space="preserve">Utricularia </w:t>
      </w:r>
      <w:r w:rsidRPr="00077A73">
        <w:rPr>
          <w:rFonts w:ascii="Times New Roman" w:eastAsia="Times New Roman" w:hAnsi="Times New Roman" w:cs="Times New Roman"/>
          <w:sz w:val="24"/>
          <w:szCs w:val="24"/>
        </w:rPr>
        <w:t xml:space="preserve">to stimulate further thought and scientific inquiry. However, Darwin could not explain the origin of </w:t>
      </w:r>
      <w:r w:rsidRPr="00077A73">
        <w:rPr>
          <w:rFonts w:ascii="Times New Roman" w:eastAsia="Times New Roman" w:hAnsi="Times New Roman" w:cs="Times New Roman"/>
          <w:i/>
          <w:sz w:val="24"/>
          <w:szCs w:val="24"/>
        </w:rPr>
        <w:t xml:space="preserve">Utricularia </w:t>
      </w:r>
      <w:r w:rsidRPr="00077A73">
        <w:rPr>
          <w:rFonts w:ascii="Times New Roman" w:eastAsia="Times New Roman" w:hAnsi="Times New Roman" w:cs="Times New Roman"/>
          <w:sz w:val="24"/>
          <w:szCs w:val="24"/>
        </w:rPr>
        <w:t>plant traps (Darwin Correspondence Project, 2023). While our understanding of the plant's ancestry and diversification has significantly advanced over the years, unravelling its evolutionary origins required</w:t>
      </w:r>
      <w:r>
        <w:rPr>
          <w:rFonts w:ascii="Times New Roman" w:eastAsia="Times New Roman" w:hAnsi="Times New Roman" w:cs="Times New Roman"/>
          <w:sz w:val="24"/>
          <w:szCs w:val="24"/>
        </w:rPr>
        <w:t xml:space="preserve"> the contributions of several notable figures in botany, including Charles Darwin and John William Lloyd. Darwin, renowned for his </w:t>
      </w:r>
      <w:proofErr w:type="spellStart"/>
      <w:r>
        <w:rPr>
          <w:rFonts w:ascii="Times New Roman" w:eastAsia="Times New Roman" w:hAnsi="Times New Roman" w:cs="Times New Roman"/>
          <w:sz w:val="24"/>
          <w:szCs w:val="24"/>
        </w:rPr>
        <w:t>groundbreaking</w:t>
      </w:r>
      <w:proofErr w:type="spellEnd"/>
      <w:r>
        <w:rPr>
          <w:rFonts w:ascii="Times New Roman" w:eastAsia="Times New Roman" w:hAnsi="Times New Roman" w:cs="Times New Roman"/>
          <w:sz w:val="24"/>
          <w:szCs w:val="24"/>
        </w:rPr>
        <w:t xml:space="preserve"> work on evolutionary theory, showed a keen interest in the carnivorous adaptations of plants,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In his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published in 1875, Darwin extensively studied bladderworts and provided valuable insights into their trapping mechanisms. He recognised the remarkable complexity of their traps and discussed their adaptive significance in nutrient-poor environments. While Darwin cleared up the functional aspects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John William Lloyd, an American botanist, made significant contributions to our understanding of the plant's evolutionary history. In the early 20th century, Lloyd (1942) conducted extensive fieldwork, meticulously studying the distribution and diversity of bladderworts in North America. His observations and studies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populations across different habitats provided critical insights into the plant's adaptive radiation and speciation. Recent research combining molecular phylogenetics, comparative morphology, and ecological studies has provided further insights into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Phylogenetic analyses based on DNA sequencing have revealed the relationships between different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and made clear their evolutionary history, suggesting that bladderworts likely originated from a common ancestor and subsequently underwent diversification and adaptive radiation to occupy various aquatic habitats globally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While significant progress has been made in unravelling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there are still ongoing debates and areas of uncertainty.</w:t>
      </w:r>
    </w:p>
    <w:p w14:paraId="09B0221C" w14:textId="77777777" w:rsidR="00E047B9" w:rsidRDefault="00000000">
      <w:pPr>
        <w:pStyle w:val="Heading3"/>
        <w:spacing w:line="360" w:lineRule="auto"/>
        <w:jc w:val="both"/>
        <w:rPr>
          <w:rFonts w:ascii="Times New Roman" w:eastAsia="Times New Roman" w:hAnsi="Times New Roman" w:cs="Times New Roman"/>
          <w:b/>
        </w:rPr>
      </w:pPr>
      <w:bookmarkStart w:id="183" w:name="_Toc150735218"/>
      <w:r>
        <w:rPr>
          <w:rFonts w:ascii="Times New Roman" w:eastAsia="Times New Roman" w:hAnsi="Times New Roman" w:cs="Times New Roman"/>
          <w:b/>
        </w:rPr>
        <w:lastRenderedPageBreak/>
        <w:t>1.2.4 The Pitcher Hypothesis</w:t>
      </w:r>
      <w:bookmarkEnd w:id="183"/>
    </w:p>
    <w:p w14:paraId="45193156" w14:textId="77777777" w:rsidR="00E047B9" w:rsidRDefault="00E047B9"/>
    <w:p w14:paraId="72868DA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pitcher hypothesis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aims to explain the origin and evolutionary transition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which are essentially miniaturised pitcher traps. The hypothesis emerged from discussions between Charles Darwin and John Lloyd and has since been expanded upon by subsequent researchers. The primary challenge in understanding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lies in envisioning a plausible sequence of transitional forms between the traps of related plants, such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as well as a common ancestor. Molecular phylogenetic studies have shown that complex traps,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and pitcher traps, evolved from more straightforward flypaper traps (Aerial or ground sticky leaf traps), suggesting a progressive transformation involving transitional traps in trapping mechanisms over time. (Ellison &amp;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2001). Notably,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 genus closely related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(Silva et al., 2016), exhibits pitcher-like tendencies, making it easier to envision transitional forms between flypaper traps and pitcher traps. Additionally, the cases of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Venus</w:t>
      </w:r>
      <w:proofErr w:type="gramEnd"/>
      <w:r>
        <w:rPr>
          <w:rFonts w:ascii="Times New Roman" w:eastAsia="Times New Roman" w:hAnsi="Times New Roman" w:cs="Times New Roman"/>
          <w:sz w:val="24"/>
          <w:szCs w:val="24"/>
        </w:rPr>
        <w:t xml:space="preserve"> flytrap)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(waterwheel plant) demonstrate that highly specialised carnivorous plants with a preference for wet habitats can transition to an amphibious lifestyle if they can trap prey while submerged (Joyeux, 2013). Moreover, comparisons between pitcher traps and adhesive/snap traps reveal aerial, ground, and amphibious trapping parallels. The traps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another carnivorous plant genus, exhibit complex pitfall mechanisms and resemble advanced eel traps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similarities between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suggest a shared ancestry, with the common ancestor likely possessing a primitive form of an underground, aquatic </w:t>
      </w:r>
      <w:proofErr w:type="spellStart"/>
      <w:r>
        <w:rPr>
          <w:rFonts w:ascii="Times New Roman" w:eastAsia="Times New Roman" w:hAnsi="Times New Roman" w:cs="Times New Roman"/>
          <w:sz w:val="24"/>
          <w:szCs w:val="24"/>
        </w:rPr>
        <w:t>epiascidiate</w:t>
      </w:r>
      <w:proofErr w:type="spellEnd"/>
      <w:r>
        <w:rPr>
          <w:rFonts w:ascii="Times New Roman" w:eastAsia="Times New Roman" w:hAnsi="Times New Roman" w:cs="Times New Roman"/>
          <w:sz w:val="24"/>
          <w:szCs w:val="24"/>
        </w:rPr>
        <w:t xml:space="preserve"> leaf trap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Further observations support the derivation of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common ancestor from a pitcher plant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sz w:val="24"/>
          <w:szCs w:val="24"/>
        </w:rPr>
        <w:t xml:space="preserve">. The development of the advanced eel trap in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fishtails. In terms of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converting a primitive eel trap into a sophisticated suction trap is conceivable. Some observations suggest that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possesses features of an active suction trap, indicating that the transition from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-like trap to a suction trap may have involved the co-option of glandular structures in improving nutrient uptake and prey capture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Trapdoors and inclined passageways in terrestrial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suggest adaptations to unsaturated but wet conditions. These features maintain a water layer and assist in prey capture. Over time, improvements in the </w:t>
      </w:r>
      <w:r>
        <w:rPr>
          <w:rFonts w:ascii="Times New Roman" w:eastAsia="Times New Roman" w:hAnsi="Times New Roman" w:cs="Times New Roman"/>
          <w:sz w:val="24"/>
          <w:szCs w:val="24"/>
        </w:rPr>
        <w:lastRenderedPageBreak/>
        <w:t xml:space="preserve">suction trap could have led to the diverse array of bladder traps seen in modern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It is important to note that trigger hairs and vertical doors, which are characteristic of many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may be relatively recent additions.</w:t>
      </w:r>
    </w:p>
    <w:p w14:paraId="2EF61318"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47531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pitcher hypothesis of</w:t>
      </w:r>
      <w:r>
        <w:rPr>
          <w:rFonts w:ascii="Times New Roman" w:eastAsia="Times New Roman" w:hAnsi="Times New Roman" w:cs="Times New Roman"/>
          <w:i/>
          <w:sz w:val="24"/>
          <w:szCs w:val="24"/>
        </w:rPr>
        <w:t xml:space="preserve"> Utricularia</w:t>
      </w:r>
      <w:r>
        <w:rPr>
          <w:rFonts w:ascii="Times New Roman" w:eastAsia="Times New Roman" w:hAnsi="Times New Roman" w:cs="Times New Roman"/>
          <w:sz w:val="24"/>
          <w:szCs w:val="24"/>
        </w:rPr>
        <w:t xml:space="preserve"> posits a gradual evolutionary transition from flypaper traps to pitcher-like structures, eventually leading to the development of bladder traps in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plants. The hypothesis integrates comparative morphology, molecular phylogenetics, and observations of related carnivorous plants to provide insights into the origins and adaptations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's unique trapping mechanism.</w:t>
      </w:r>
    </w:p>
    <w:p w14:paraId="184C5FBF" w14:textId="77777777" w:rsidR="00E047B9" w:rsidRDefault="00E047B9">
      <w:pPr>
        <w:spacing w:line="360" w:lineRule="auto"/>
        <w:jc w:val="both"/>
        <w:rPr>
          <w:rFonts w:ascii="Times New Roman" w:eastAsia="Times New Roman" w:hAnsi="Times New Roman" w:cs="Times New Roman"/>
          <w:sz w:val="24"/>
          <w:szCs w:val="24"/>
        </w:rPr>
      </w:pPr>
    </w:p>
    <w:p w14:paraId="4501DE8E" w14:textId="77777777" w:rsidR="00E047B9" w:rsidRDefault="00E047B9">
      <w:pPr>
        <w:spacing w:line="360" w:lineRule="auto"/>
        <w:ind w:firstLine="720"/>
        <w:jc w:val="both"/>
        <w:rPr>
          <w:rFonts w:ascii="Times New Roman" w:eastAsia="Times New Roman" w:hAnsi="Times New Roman" w:cs="Times New Roman"/>
          <w:sz w:val="24"/>
          <w:szCs w:val="24"/>
        </w:rPr>
      </w:pPr>
    </w:p>
    <w:p w14:paraId="73C3C1F4" w14:textId="77777777" w:rsidR="00E047B9" w:rsidRDefault="00E047B9">
      <w:pPr>
        <w:spacing w:line="360" w:lineRule="auto"/>
        <w:jc w:val="both"/>
        <w:rPr>
          <w:rFonts w:ascii="Times New Roman" w:eastAsia="Times New Roman" w:hAnsi="Times New Roman" w:cs="Times New Roman"/>
          <w:sz w:val="24"/>
          <w:szCs w:val="24"/>
        </w:rPr>
      </w:pPr>
    </w:p>
    <w:p w14:paraId="37F49BB6" w14:textId="77777777" w:rsidR="00E047B9" w:rsidRDefault="00000000">
      <w:pPr>
        <w:pStyle w:val="Heading1"/>
        <w:spacing w:line="360" w:lineRule="auto"/>
        <w:jc w:val="center"/>
        <w:rPr>
          <w:rFonts w:ascii="Times New Roman" w:eastAsia="Times New Roman" w:hAnsi="Times New Roman" w:cs="Times New Roman"/>
          <w:b/>
          <w:sz w:val="36"/>
          <w:szCs w:val="36"/>
        </w:rPr>
      </w:pPr>
      <w:bookmarkStart w:id="184" w:name="_jrza6ze9k1r6" w:colFirst="0" w:colLast="0"/>
      <w:bookmarkEnd w:id="184"/>
      <w:r>
        <w:br w:type="page"/>
      </w:r>
    </w:p>
    <w:p w14:paraId="3E066883" w14:textId="77777777" w:rsidR="00E047B9" w:rsidRDefault="00000000">
      <w:pPr>
        <w:pStyle w:val="Heading1"/>
        <w:spacing w:line="360" w:lineRule="auto"/>
        <w:jc w:val="center"/>
        <w:rPr>
          <w:rFonts w:ascii="Times New Roman" w:eastAsia="Times New Roman" w:hAnsi="Times New Roman" w:cs="Times New Roman"/>
          <w:b/>
          <w:sz w:val="36"/>
          <w:szCs w:val="36"/>
        </w:rPr>
      </w:pPr>
      <w:bookmarkStart w:id="185" w:name="_Toc150735219"/>
      <w:r>
        <w:rPr>
          <w:rFonts w:ascii="Times New Roman" w:eastAsia="Times New Roman" w:hAnsi="Times New Roman" w:cs="Times New Roman"/>
          <w:b/>
          <w:sz w:val="36"/>
          <w:szCs w:val="36"/>
        </w:rPr>
        <w:lastRenderedPageBreak/>
        <w:t xml:space="preserve">Chapter 2: Statistical Model Comparison to Test Pitcher Hypothesis for the Origin of the </w:t>
      </w:r>
      <w:r>
        <w:rPr>
          <w:rFonts w:ascii="Times New Roman" w:eastAsia="Times New Roman" w:hAnsi="Times New Roman" w:cs="Times New Roman"/>
          <w:b/>
          <w:i/>
          <w:sz w:val="36"/>
          <w:szCs w:val="36"/>
        </w:rPr>
        <w:t xml:space="preserve">Utricularia </w:t>
      </w:r>
      <w:r>
        <w:rPr>
          <w:rFonts w:ascii="Times New Roman" w:eastAsia="Times New Roman" w:hAnsi="Times New Roman" w:cs="Times New Roman"/>
          <w:b/>
          <w:sz w:val="36"/>
          <w:szCs w:val="36"/>
        </w:rPr>
        <w:t>Trap</w:t>
      </w:r>
      <w:bookmarkEnd w:id="185"/>
    </w:p>
    <w:p w14:paraId="16E449CD" w14:textId="77777777" w:rsidR="00E047B9" w:rsidRDefault="00E047B9"/>
    <w:p w14:paraId="4EEFF9A4" w14:textId="77777777" w:rsidR="00E047B9" w:rsidRDefault="00000000">
      <w:pPr>
        <w:pStyle w:val="Heading2"/>
        <w:rPr>
          <w:rFonts w:ascii="Times New Roman" w:eastAsia="Times New Roman" w:hAnsi="Times New Roman" w:cs="Times New Roman"/>
          <w:b/>
        </w:rPr>
      </w:pPr>
      <w:bookmarkStart w:id="186" w:name="_Toc150735220"/>
      <w:r>
        <w:rPr>
          <w:rFonts w:ascii="Times New Roman" w:eastAsia="Times New Roman" w:hAnsi="Times New Roman" w:cs="Times New Roman"/>
          <w:b/>
        </w:rPr>
        <w:t>2.1 Introduction</w:t>
      </w:r>
      <w:bookmarkEnd w:id="186"/>
    </w:p>
    <w:p w14:paraId="6748DCF2" w14:textId="77777777" w:rsidR="00E047B9" w:rsidRDefault="00E047B9"/>
    <w:p w14:paraId="71511DFB"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conventional taxonomy,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(known for its amphibious snap trap),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(recognised for its aquatic snap traps),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(characterised by aerial or ground sticky leaf traps), as well as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Byblis</w:t>
      </w:r>
      <w:r>
        <w:rPr>
          <w:rFonts w:ascii="Times New Roman" w:eastAsia="Times New Roman" w:hAnsi="Times New Roman" w:cs="Times New Roman"/>
          <w:sz w:val="24"/>
          <w:szCs w:val="24"/>
        </w:rPr>
        <w:t xml:space="preserve"> (both featuring aerial sticky leaf traps), are considered closely related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2003). This classification is based on shared floral, pollen, and glandular characteristics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2003). Furthermore, Darwin (1875) suggested that transitioning from a non-carnivorous plant with sticky hairs to a carnivorous plant with sticky hairs could be gradual. This implies that a passive flypaper trap,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could have evolved from a non-carnivorous ancestor adapting to a nutrient-poor environment (Darwin, 1875; Craw et al., 1999). Darwin (1875) also surveyed plants with various forms of movement, noting that even the slow movements of plants like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conferred advantages. Motion acquisition could occur gradually, with slight advantages gained at each stage. This progression could lead to the faster movements observed in plants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Therefore, aerial or ground sticky leaf traps may have evolved from non-carnivorous plants for the pitcher hypothesis. On top of Darwin's (1875) </w:t>
      </w:r>
      <w:proofErr w:type="gramStart"/>
      <w:r>
        <w:rPr>
          <w:rFonts w:ascii="Times New Roman" w:eastAsia="Times New Roman" w:hAnsi="Times New Roman" w:cs="Times New Roman"/>
          <w:sz w:val="24"/>
          <w:szCs w:val="24"/>
        </w:rPr>
        <w:t>proposition,  Lloyd</w:t>
      </w:r>
      <w:proofErr w:type="gramEnd"/>
      <w:r>
        <w:rPr>
          <w:rFonts w:ascii="Times New Roman" w:eastAsia="Times New Roman" w:hAnsi="Times New Roman" w:cs="Times New Roman"/>
          <w:sz w:val="24"/>
          <w:szCs w:val="24"/>
        </w:rPr>
        <w:t xml:space="preserve"> (1942) and Juniper et al. (1989) also proposed that if the closing motions of a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-like trap became fast enough, the adhesive glue could become superfluous and be lost as a trapping mechanism. Sticky tentacles might also become unnecessary, with a few retained as trigger hairs. Recent researchers like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 expanded the idea that </w:t>
      </w:r>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may have evolved from ground sticky leaf traps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suggesting detailed evolutionary models for both adhesive traps and the subsequent development of snap traps.</w:t>
      </w:r>
    </w:p>
    <w:p w14:paraId="4FF81FDE" w14:textId="77777777" w:rsidR="00E047B9" w:rsidRDefault="00E047B9">
      <w:pPr>
        <w:spacing w:line="360" w:lineRule="auto"/>
        <w:ind w:firstLine="720"/>
        <w:jc w:val="both"/>
        <w:rPr>
          <w:rFonts w:ascii="Times New Roman" w:eastAsia="Times New Roman" w:hAnsi="Times New Roman" w:cs="Times New Roman"/>
          <w:sz w:val="24"/>
          <w:szCs w:val="24"/>
        </w:rPr>
      </w:pPr>
    </w:p>
    <w:p w14:paraId="7CEB60E2"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Slack (1988) and Juniper et al. (1989) highlighted the proposition that pitcher traps, ranging from simple open pitcher traps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sz w:val="24"/>
          <w:szCs w:val="24"/>
        </w:rPr>
        <w:t>) to complex pitcher traps (</w:t>
      </w:r>
      <w:r>
        <w:rPr>
          <w:rFonts w:ascii="Times New Roman" w:eastAsia="Times New Roman" w:hAnsi="Times New Roman" w:cs="Times New Roman"/>
          <w:i/>
          <w:sz w:val="24"/>
          <w:szCs w:val="24"/>
        </w:rPr>
        <w:t xml:space="preserve">Sarracenia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may have originated from non-carnivorous </w:t>
      </w:r>
      <w:proofErr w:type="spellStart"/>
      <w:r>
        <w:rPr>
          <w:rFonts w:ascii="Times New Roman" w:eastAsia="Times New Roman" w:hAnsi="Times New Roman" w:cs="Times New Roman"/>
          <w:i/>
          <w:sz w:val="24"/>
          <w:szCs w:val="24"/>
        </w:rPr>
        <w:t>Bromeliaceae</w:t>
      </w:r>
      <w:proofErr w:type="spellEnd"/>
      <w:r>
        <w:rPr>
          <w:rFonts w:ascii="Times New Roman" w:eastAsia="Times New Roman" w:hAnsi="Times New Roman" w:cs="Times New Roman"/>
          <w:sz w:val="24"/>
          <w:szCs w:val="24"/>
        </w:rPr>
        <w:t>, which appears to be aerial pitcher plants. Therefore, non-carnivorous may have gained carnivory, transitioning into aerial pitcher traps.</w:t>
      </w:r>
    </w:p>
    <w:p w14:paraId="6CF0CB1D" w14:textId="03F514F9"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Previous insights based on molecular phylogeny, as Ellison and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(2001) outlined, complex traps,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and pitcher traps, have evolved from simpler sticky leaf traps, either aerial or </w:t>
      </w:r>
      <w:proofErr w:type="gramStart"/>
      <w:r>
        <w:rPr>
          <w:rFonts w:ascii="Times New Roman" w:eastAsia="Times New Roman" w:hAnsi="Times New Roman" w:cs="Times New Roman"/>
          <w:sz w:val="24"/>
          <w:szCs w:val="24"/>
        </w:rPr>
        <w:t>ground-based</w:t>
      </w:r>
      <w:proofErr w:type="gramEnd"/>
      <w:r>
        <w:rPr>
          <w:rFonts w:ascii="Times New Roman" w:eastAsia="Times New Roman" w:hAnsi="Times New Roman" w:cs="Times New Roman"/>
          <w:sz w:val="24"/>
          <w:szCs w:val="24"/>
        </w:rPr>
        <w:t xml:space="preserve">. This suggests a progressive transformation from an adhesive trap to a pitcher trap; if pitchers typically evolved from adhesive traps, then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traps could be seen as proto-pitcher analogues.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xml:space="preserve"> et al. (1984) proposed a cost/benefit model for the evolution of plant carnivory, which suggests that the costs of carnivory, including the production of secreted mucilage and the development of specialised carnivorous structures, are balanced against the benefits of nutrient acquisition from prey. In the case of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which is considered a transitional trap, the adaptation involves adhesive leaves that serve as adhesive traps. These leaves produce a sticky mucilage that captures and retains prey. However, such adhesive structures come with photosynthetic inefficiencies, as the leaves are often curled or have specialised shapes, making them less efficient at intercepting sunlight than flat, uncurled leaves (Gibson, 1991; Zamora, 1990). These peculiarities of Pinguicula align with this reinterpretation. The leaf movement in the Pinguicula, traditionally considered on the path to more complex motions, involves curling via a growth response (Lloyd, 1942). This curling is hypothesised to enhance leaf contact with prey, minimise nutrient loss, and protect prey from external elements. These functions are perfected to a greater degree in pitcher traps. The persistence of leaf curling in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even before prey capture, suggests a sacrifice of photosynthesis for an increased benefit in prey capture and retention, consistent with </w:t>
      </w:r>
      <w:proofErr w:type="spellStart"/>
      <w:r>
        <w:rPr>
          <w:rFonts w:ascii="Times New Roman" w:eastAsia="Times New Roman" w:hAnsi="Times New Roman" w:cs="Times New Roman"/>
          <w:sz w:val="24"/>
          <w:szCs w:val="24"/>
        </w:rPr>
        <w:t>Givn</w:t>
      </w:r>
      <w:r w:rsidR="00077A73">
        <w:rPr>
          <w:rFonts w:ascii="Times New Roman" w:eastAsia="Times New Roman" w:hAnsi="Times New Roman" w:cs="Times New Roman"/>
          <w:sz w:val="24"/>
          <w:szCs w:val="24"/>
        </w:rPr>
        <w:t>i</w:t>
      </w:r>
      <w:r>
        <w:rPr>
          <w:rFonts w:ascii="Times New Roman" w:eastAsia="Times New Roman" w:hAnsi="Times New Roman" w:cs="Times New Roman"/>
          <w:sz w:val="24"/>
          <w:szCs w:val="24"/>
        </w:rPr>
        <w:t>sh's</w:t>
      </w:r>
      <w:proofErr w:type="spellEnd"/>
      <w:r>
        <w:rPr>
          <w:rFonts w:ascii="Times New Roman" w:eastAsia="Times New Roman" w:hAnsi="Times New Roman" w:cs="Times New Roman"/>
          <w:sz w:val="24"/>
          <w:szCs w:val="24"/>
        </w:rPr>
        <w:t xml:space="preserve"> cost-benefit model. The variability in leaf curling direction may be selected for capturing different types of prey,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specialisation seen in other carnivorous plants such as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As well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reinterpreted as transitional traps,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inermis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also exemplifies the transitional traps by integrating both pitcher and adhesive trap mechanisms within its unique structure (Rice, 2007).</w:t>
      </w:r>
    </w:p>
    <w:p w14:paraId="6CAD11E4" w14:textId="77777777" w:rsidR="00E047B9" w:rsidRDefault="00E047B9">
      <w:pPr>
        <w:spacing w:line="360" w:lineRule="auto"/>
        <w:ind w:firstLine="720"/>
        <w:jc w:val="both"/>
        <w:rPr>
          <w:rFonts w:ascii="Times New Roman" w:eastAsia="Times New Roman" w:hAnsi="Times New Roman" w:cs="Times New Roman"/>
          <w:sz w:val="24"/>
          <w:szCs w:val="24"/>
        </w:rPr>
      </w:pPr>
    </w:p>
    <w:p w14:paraId="4694497F"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Revisiting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the development of the Utricularia trap likely involved gradual improvements, including the addition of trigger hairs and vertical doors, especially in more aquatic habitats. The gap between a simple Pinguicula-type flypaper trap and the hypothesised eel trap-pitcher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could be bridged by the evolutionary history of other pitcher genera that developed from adhesive trap ancestors. The transition from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-like ancestor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involved the development of pitcher traps and adaptive radiation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seen in modern genera, challenging the misperception of pitcher plants as predominantly large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as microscopic.</w:t>
      </w:r>
    </w:p>
    <w:p w14:paraId="41D455BE"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‘BioGeoBEARS’ (Matzke 2013), phylogenetic models each with different parameters can be implemented to analyse the evolution of carnivorous plant traps. The BioGeoBEARS models, when applied to the evolution of carnivorous plant traps, allow for the estimation of ancestral trap types, analysing on the evolutionary relationships of these unique adaptations. By employing ‘BioGeoBEARS’ (Matzke 2013) and incorporating various parameters (rates of transitions) into the phylogenetic models, researchers can integrate diverse phylogenetic models, each characterised by distinct parameters. </w:t>
      </w:r>
    </w:p>
    <w:p w14:paraId="09EA343E" w14:textId="77777777" w:rsidR="00E047B9" w:rsidRDefault="00E047B9">
      <w:pPr>
        <w:spacing w:line="360" w:lineRule="auto"/>
        <w:ind w:firstLine="720"/>
        <w:jc w:val="both"/>
        <w:rPr>
          <w:rFonts w:ascii="Times New Roman" w:eastAsia="Times New Roman" w:hAnsi="Times New Roman" w:cs="Times New Roman"/>
          <w:sz w:val="24"/>
          <w:szCs w:val="24"/>
        </w:rPr>
      </w:pPr>
    </w:p>
    <w:p w14:paraId="78E2D64F" w14:textId="4DCBE2ED"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aims to use the 'BioGeoBEARS' framework (Matzke 2013), which delves into the evolutionary dynamics of carnivorous plant traps, employing phylogenetic models with varied parameters to understand the nuanced intricacies of trap evolution. The implemented models, each characterised by distinct transition rates, serve as analytical tools to investigate the diverse pathways underlying the evolution of carnivorous plant traps. Specifically, this study investigates if the pitcher hypothesis (Matzke, 2005) fits better, using Akaike Information Criterion (AIC) to assess the statistical significance of the difference in fit between models. This study hypothesised that the pitcher hypothesis (Matzke, 2005) model would fit better than other models. </w:t>
      </w:r>
    </w:p>
    <w:p w14:paraId="31447FD9" w14:textId="77777777" w:rsidR="00E047B9" w:rsidRDefault="00E047B9">
      <w:pPr>
        <w:spacing w:line="360" w:lineRule="auto"/>
        <w:ind w:firstLine="720"/>
        <w:jc w:val="both"/>
        <w:rPr>
          <w:rFonts w:ascii="Times New Roman" w:eastAsia="Times New Roman" w:hAnsi="Times New Roman" w:cs="Times New Roman"/>
          <w:sz w:val="24"/>
          <w:szCs w:val="24"/>
        </w:rPr>
      </w:pPr>
    </w:p>
    <w:p w14:paraId="2BE977EF" w14:textId="77777777" w:rsidR="00E047B9" w:rsidRDefault="00000000">
      <w:pPr>
        <w:pStyle w:val="Heading2"/>
        <w:spacing w:line="360" w:lineRule="auto"/>
        <w:jc w:val="both"/>
        <w:rPr>
          <w:rFonts w:ascii="Times New Roman" w:eastAsia="Times New Roman" w:hAnsi="Times New Roman" w:cs="Times New Roman"/>
          <w:b/>
        </w:rPr>
      </w:pPr>
      <w:bookmarkStart w:id="187" w:name="_62tintulgeow" w:colFirst="0" w:colLast="0"/>
      <w:bookmarkEnd w:id="187"/>
      <w:r>
        <w:br w:type="page"/>
      </w:r>
    </w:p>
    <w:p w14:paraId="36AAC5F8" w14:textId="77777777" w:rsidR="00E047B9" w:rsidRDefault="00000000">
      <w:pPr>
        <w:pStyle w:val="Heading2"/>
        <w:spacing w:line="360" w:lineRule="auto"/>
        <w:jc w:val="both"/>
        <w:rPr>
          <w:rFonts w:ascii="Times New Roman" w:eastAsia="Times New Roman" w:hAnsi="Times New Roman" w:cs="Times New Roman"/>
          <w:b/>
        </w:rPr>
      </w:pPr>
      <w:bookmarkStart w:id="188" w:name="_Toc150735221"/>
      <w:r>
        <w:rPr>
          <w:rFonts w:ascii="Times New Roman" w:eastAsia="Times New Roman" w:hAnsi="Times New Roman" w:cs="Times New Roman"/>
          <w:b/>
        </w:rPr>
        <w:lastRenderedPageBreak/>
        <w:t>2.2 Methods</w:t>
      </w:r>
      <w:bookmarkEnd w:id="188"/>
    </w:p>
    <w:p w14:paraId="50799322" w14:textId="77777777" w:rsidR="00E047B9" w:rsidRDefault="00000000">
      <w:pPr>
        <w:pStyle w:val="Heading3"/>
        <w:rPr>
          <w:rFonts w:ascii="Times New Roman" w:eastAsia="Times New Roman" w:hAnsi="Times New Roman" w:cs="Times New Roman"/>
          <w:b/>
          <w:color w:val="000000"/>
        </w:rPr>
      </w:pPr>
      <w:bookmarkStart w:id="189" w:name="_Toc150735222"/>
      <w:r>
        <w:rPr>
          <w:rFonts w:ascii="Times New Roman" w:eastAsia="Times New Roman" w:hAnsi="Times New Roman" w:cs="Times New Roman"/>
          <w:b/>
          <w:color w:val="000000"/>
        </w:rPr>
        <w:t>2.2.1 Data Collection: Phylogenetic Trees</w:t>
      </w:r>
      <w:bookmarkEnd w:id="189"/>
    </w:p>
    <w:p w14:paraId="630E6999" w14:textId="77777777" w:rsidR="00E047B9" w:rsidRDefault="00E047B9"/>
    <w:p w14:paraId="3AF60227" w14:textId="77777777" w:rsidR="00E047B9" w:rsidRDefault="00000000">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For the purpose of</w:t>
      </w:r>
      <w:proofErr w:type="gramEnd"/>
      <w:r>
        <w:rPr>
          <w:rFonts w:ascii="Times New Roman" w:eastAsia="Times New Roman" w:hAnsi="Times New Roman" w:cs="Times New Roman"/>
          <w:sz w:val="24"/>
          <w:szCs w:val="24"/>
        </w:rPr>
        <w:t xml:space="preserve"> this honours project, which takes 12 weeks, we carried out an alternative approach to acquiring phylogenetic data for carnivorous plants. Instead of employing traditional bioinformatics methods, which involve retrieving DNA sequences from GenBank, conducting multiple sequence alignments, and subsequently inferring phylogenetic trees, we used phylogenetic trees for each carnivorous plant genus from publications (Ellison et al., 2012; Fleischmann et al., 2010;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Liu &amp; Smith, 2021; Murphy et al., 2020; Sen et al., 2020; </w:t>
      </w:r>
      <w:proofErr w:type="spellStart"/>
      <w:r>
        <w:rPr>
          <w:rFonts w:ascii="Times New Roman" w:eastAsia="Times New Roman" w:hAnsi="Times New Roman" w:cs="Times New Roman"/>
          <w:sz w:val="24"/>
          <w:szCs w:val="24"/>
        </w:rPr>
        <w:t>Shimai</w:t>
      </w:r>
      <w:proofErr w:type="spellEnd"/>
      <w:r>
        <w:rPr>
          <w:rFonts w:ascii="Times New Roman" w:eastAsia="Times New Roman" w:hAnsi="Times New Roman" w:cs="Times New Roman"/>
          <w:sz w:val="24"/>
          <w:szCs w:val="24"/>
        </w:rPr>
        <w:t xml:space="preserve"> et al., 2021). These cover </w:t>
      </w:r>
      <w:r>
        <w:rPr>
          <w:rFonts w:ascii="Times New Roman" w:eastAsia="Times New Roman" w:hAnsi="Times New Roman" w:cs="Times New Roman"/>
          <w:i/>
          <w:sz w:val="24"/>
          <w:szCs w:val="24"/>
        </w:rPr>
        <w:t>Droseraceae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Lentibulaceae</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Sarraceniaceae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Nepenthaceae</w:t>
      </w:r>
      <w:proofErr w:type="spellEnd"/>
      <w:r>
        <w:rPr>
          <w:rFonts w:ascii="Times New Roman" w:eastAsia="Times New Roman" w:hAnsi="Times New Roman" w:cs="Times New Roman"/>
          <w:sz w:val="24"/>
          <w:szCs w:val="24"/>
        </w:rPr>
        <w:t xml:space="preserve"> family.</w:t>
      </w:r>
    </w:p>
    <w:p w14:paraId="0ABD5768" w14:textId="77777777" w:rsidR="00E047B9" w:rsidRDefault="00E047B9">
      <w:pPr>
        <w:spacing w:line="360" w:lineRule="auto"/>
        <w:ind w:firstLine="720"/>
        <w:jc w:val="both"/>
        <w:rPr>
          <w:rFonts w:ascii="Times New Roman" w:eastAsia="Times New Roman" w:hAnsi="Times New Roman" w:cs="Times New Roman"/>
          <w:sz w:val="24"/>
          <w:szCs w:val="24"/>
        </w:rPr>
      </w:pPr>
    </w:p>
    <w:p w14:paraId="1CCEDDF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possible largest (among many publications) phylogenetic tree for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was acquired from the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paper. This paper conducted a Bayesian molecular clock analysis to estimate divergence times within the subgenus </w:t>
      </w:r>
      <w:proofErr w:type="spellStart"/>
      <w:r>
        <w:rPr>
          <w:rFonts w:ascii="Times New Roman" w:eastAsia="Times New Roman" w:hAnsi="Times New Roman" w:cs="Times New Roman"/>
          <w:i/>
          <w:sz w:val="24"/>
          <w:szCs w:val="24"/>
        </w:rPr>
        <w:t>Polypompholyx</w:t>
      </w:r>
      <w:proofErr w:type="spellEnd"/>
      <w:r>
        <w:rPr>
          <w:rFonts w:ascii="Times New Roman" w:eastAsia="Times New Roman" w:hAnsi="Times New Roman" w:cs="Times New Roman"/>
          <w:sz w:val="24"/>
          <w:szCs w:val="24"/>
        </w:rPr>
        <w:t xml:space="preserve"> lineage of carnivorous plants. They utilised the concatenated rps16–</w:t>
      </w:r>
      <w:proofErr w:type="spellStart"/>
      <w:r>
        <w:rPr>
          <w:rFonts w:ascii="Times New Roman" w:eastAsia="Times New Roman" w:hAnsi="Times New Roman" w:cs="Times New Roman"/>
          <w:sz w:val="24"/>
          <w:szCs w:val="24"/>
        </w:rPr>
        <w:t>trnL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FtrnD</w:t>
      </w:r>
      <w:proofErr w:type="spellEnd"/>
      <w:r>
        <w:rPr>
          <w:rFonts w:ascii="Times New Roman" w:eastAsia="Times New Roman" w:hAnsi="Times New Roman" w:cs="Times New Roman"/>
          <w:sz w:val="24"/>
          <w:szCs w:val="24"/>
        </w:rPr>
        <w:t xml:space="preserve">–T dataset, comprising 57 ingroup and 6 outgroup taxa. Outgroup taxa included representatives from subgenus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subgenus </w:t>
      </w:r>
      <w:proofErr w:type="spellStart"/>
      <w:r>
        <w:rPr>
          <w:rFonts w:ascii="Times New Roman" w:eastAsia="Times New Roman" w:hAnsi="Times New Roman" w:cs="Times New Roman"/>
          <w:i/>
          <w:sz w:val="24"/>
          <w:szCs w:val="24"/>
        </w:rPr>
        <w:t>Bivalvaria</w:t>
      </w:r>
      <w:proofErr w:type="spellEnd"/>
      <w:r>
        <w:rPr>
          <w:rFonts w:ascii="Times New Roman" w:eastAsia="Times New Roman" w:hAnsi="Times New Roman" w:cs="Times New Roman"/>
          <w:sz w:val="24"/>
          <w:szCs w:val="24"/>
        </w:rPr>
        <w:t xml:space="preserve">. The BEAST software, version 1.8.3 (Drummond et al. 2012), was employed for the analysis with an uncorrelated lognormal relaxed molecular clock model. Four independent runs, each with 20 million generations, were performed. The starting trees were randomly selected, enforcing monophyly on both outgroup and ingroup taxa. Two nodes were constrained based on prior divergence-time estimates from a previous study on the entire genus Utricularia. Divergence times were constrained with log-normal priors, setting the estimated divergence time of the common ancestor of genus Utricularia to 31 million years ago and the common ancestor of subgenus </w:t>
      </w:r>
      <w:proofErr w:type="spellStart"/>
      <w:r>
        <w:rPr>
          <w:rFonts w:ascii="Times New Roman" w:eastAsia="Times New Roman" w:hAnsi="Times New Roman" w:cs="Times New Roman"/>
          <w:sz w:val="24"/>
          <w:szCs w:val="24"/>
        </w:rPr>
        <w:t>Polypompholyx</w:t>
      </w:r>
      <w:proofErr w:type="spellEnd"/>
      <w:r>
        <w:rPr>
          <w:rFonts w:ascii="Times New Roman" w:eastAsia="Times New Roman" w:hAnsi="Times New Roman" w:cs="Times New Roman"/>
          <w:sz w:val="24"/>
          <w:szCs w:val="24"/>
        </w:rPr>
        <w:t xml:space="preserve"> to 15.5 million years ago. A Yule Process prior was applied for the tree, and default distributions were used for other priors. Multiple independent runs were conducted for 10 million generations, discarding the first 10% as burn-in. To assess stationarity, the researchers examined plots of the –lnL across generations in Tracer, ver. 1.6 (A. </w:t>
      </w:r>
      <w:proofErr w:type="spellStart"/>
      <w:r>
        <w:rPr>
          <w:rFonts w:ascii="Times New Roman" w:eastAsia="Times New Roman" w:hAnsi="Times New Roman" w:cs="Times New Roman"/>
          <w:sz w:val="24"/>
          <w:szCs w:val="24"/>
        </w:rPr>
        <w:t>Rambaut</w:t>
      </w:r>
      <w:proofErr w:type="spellEnd"/>
      <w:r>
        <w:rPr>
          <w:rFonts w:ascii="Times New Roman" w:eastAsia="Times New Roman" w:hAnsi="Times New Roman" w:cs="Times New Roman"/>
          <w:sz w:val="24"/>
          <w:szCs w:val="24"/>
        </w:rPr>
        <w:t xml:space="preserve"> et al., see </w:t>
      </w:r>
      <w:hyperlink r:id="rId12">
        <w:r>
          <w:rPr>
            <w:rFonts w:ascii="Times New Roman" w:eastAsia="Times New Roman" w:hAnsi="Times New Roman" w:cs="Times New Roman"/>
            <w:sz w:val="24"/>
            <w:szCs w:val="24"/>
            <w:u w:val="single"/>
          </w:rPr>
          <w:t>http://beast.bio.ed.ac.uk/Tracer</w:t>
        </w:r>
      </w:hyperlink>
      <w:r>
        <w:rPr>
          <w:rFonts w:ascii="Times New Roman" w:eastAsia="Times New Roman" w:hAnsi="Times New Roman" w:cs="Times New Roman"/>
          <w:sz w:val="24"/>
          <w:szCs w:val="24"/>
        </w:rPr>
        <w:t xml:space="preserve">). Parameters of the Effective Sample Size (ESS) were mostly greater than 1000. Finally, a maximum clade-credibility tree was generated using </w:t>
      </w:r>
      <w:proofErr w:type="spellStart"/>
      <w:r>
        <w:rPr>
          <w:rFonts w:ascii="Times New Roman" w:eastAsia="Times New Roman" w:hAnsi="Times New Roman" w:cs="Times New Roman"/>
          <w:sz w:val="24"/>
          <w:szCs w:val="24"/>
        </w:rPr>
        <w:t>TreeAnnotator</w:t>
      </w:r>
      <w:proofErr w:type="spellEnd"/>
      <w:r>
        <w:rPr>
          <w:rFonts w:ascii="Times New Roman" w:eastAsia="Times New Roman" w:hAnsi="Times New Roman" w:cs="Times New Roman"/>
          <w:sz w:val="24"/>
          <w:szCs w:val="24"/>
        </w:rPr>
        <w:t>, ver. 1.7.4.</w:t>
      </w:r>
    </w:p>
    <w:p w14:paraId="47261483" w14:textId="77777777" w:rsidR="00E047B9" w:rsidRDefault="00E047B9">
      <w:pPr>
        <w:spacing w:line="360" w:lineRule="auto"/>
        <w:ind w:firstLine="720"/>
        <w:jc w:val="both"/>
        <w:rPr>
          <w:rFonts w:ascii="Times New Roman" w:eastAsia="Times New Roman" w:hAnsi="Times New Roman" w:cs="Times New Roman"/>
          <w:sz w:val="24"/>
          <w:szCs w:val="24"/>
        </w:rPr>
      </w:pPr>
    </w:p>
    <w:p w14:paraId="1AEDBFE2" w14:textId="4BD1D3F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w:t>
      </w:r>
      <w:hyperlink r:id="rId13">
        <w:r>
          <w:rPr>
            <w:rFonts w:ascii="Times New Roman" w:eastAsia="Times New Roman" w:hAnsi="Times New Roman" w:cs="Times New Roman"/>
            <w:sz w:val="24"/>
            <w:szCs w:val="24"/>
            <w:u w:val="single"/>
          </w:rPr>
          <w:t>https://automeris.io/WebPlotDigitizer/</w:t>
        </w:r>
      </w:hyperlink>
      <w:r>
        <w:rPr>
          <w:rFonts w:ascii="Times New Roman" w:eastAsia="Times New Roman" w:hAnsi="Times New Roman" w:cs="Times New Roman"/>
          <w:sz w:val="24"/>
          <w:szCs w:val="24"/>
        </w:rPr>
        <w:t xml:space="preserve">),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tree from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was digitised for further analysis.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is a valuable tool for extracting data from graphical representations, such as phylogenetic trees, facilitating their quantitative analysis. Firstly, the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phylogenetic tree image was uploaded to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platform. Once the image is loaded, the tool allows calibrating the axes, ensuring accurate scaling for subsequent data extraction. The image may be calibrated by referencing features like scale bars or estimated time. With calibrated axes, we manually digitised data points by adding points corresponding to tips, </w:t>
      </w:r>
      <w:proofErr w:type="gramStart"/>
      <w:r>
        <w:rPr>
          <w:rFonts w:ascii="Times New Roman" w:eastAsia="Times New Roman" w:hAnsi="Times New Roman" w:cs="Times New Roman"/>
          <w:sz w:val="24"/>
          <w:szCs w:val="24"/>
        </w:rPr>
        <w:t>nodes</w:t>
      </w:r>
      <w:proofErr w:type="gramEnd"/>
      <w:r>
        <w:rPr>
          <w:rFonts w:ascii="Times New Roman" w:eastAsia="Times New Roman" w:hAnsi="Times New Roman" w:cs="Times New Roman"/>
          <w:sz w:val="24"/>
          <w:szCs w:val="24"/>
        </w:rPr>
        <w:t xml:space="preserve"> and corners positions in the tree. These data points were saved in standard formats, CSV. The digitised data can subsequently be imported into tree digitisation using BioGeoBEARS (see </w:t>
      </w:r>
      <w:r>
        <w:rPr>
          <w:rFonts w:ascii="Times New Roman" w:eastAsia="Times New Roman" w:hAnsi="Times New Roman" w:cs="Times New Roman"/>
          <w:b/>
          <w:sz w:val="24"/>
          <w:szCs w:val="24"/>
        </w:rPr>
        <w:t>Fig. 1</w:t>
      </w:r>
      <w:r>
        <w:rPr>
          <w:rFonts w:ascii="Times New Roman" w:eastAsia="Times New Roman" w:hAnsi="Times New Roman" w:cs="Times New Roman"/>
          <w:sz w:val="24"/>
          <w:szCs w:val="24"/>
        </w:rPr>
        <w:t>). The same digitisation method was used for other phylogenetic trees that were collected from publications</w:t>
      </w:r>
      <w:r w:rsidR="00BC4FA1">
        <w:rPr>
          <w:rFonts w:ascii="Times New Roman" w:eastAsia="Times New Roman" w:hAnsi="Times New Roman" w:cs="Times New Roman"/>
          <w:sz w:val="24"/>
          <w:szCs w:val="24"/>
        </w:rPr>
        <w:t xml:space="preserve"> (see </w:t>
      </w:r>
      <w:proofErr w:type="spellStart"/>
      <w:r w:rsidR="00BC4FA1" w:rsidRPr="00BC4FA1">
        <w:rPr>
          <w:rFonts w:ascii="Times New Roman" w:eastAsia="Times New Roman" w:hAnsi="Times New Roman" w:cs="Times New Roman"/>
          <w:b/>
          <w:bCs/>
          <w:sz w:val="24"/>
          <w:szCs w:val="24"/>
        </w:rPr>
        <w:t>Apendix</w:t>
      </w:r>
      <w:proofErr w:type="spellEnd"/>
      <w:r w:rsidR="00BC4FA1" w:rsidRPr="00BC4FA1">
        <w:rPr>
          <w:rFonts w:ascii="Times New Roman" w:eastAsia="Times New Roman" w:hAnsi="Times New Roman" w:cs="Times New Roman"/>
          <w:b/>
          <w:bCs/>
          <w:sz w:val="24"/>
          <w:szCs w:val="24"/>
        </w:rPr>
        <w:t xml:space="preserve"> 1-6</w:t>
      </w:r>
      <w:r w:rsidR="00BC4FA1">
        <w:rPr>
          <w:rFonts w:ascii="Times New Roman" w:eastAsia="Times New Roman" w:hAnsi="Times New Roman" w:cs="Times New Roman"/>
          <w:sz w:val="24"/>
          <w:szCs w:val="24"/>
        </w:rPr>
        <w:t>).</w:t>
      </w:r>
    </w:p>
    <w:p w14:paraId="2DE6EFDC" w14:textId="77777777" w:rsidR="00E047B9" w:rsidRDefault="00E047B9">
      <w:pPr>
        <w:spacing w:line="360" w:lineRule="auto"/>
        <w:ind w:firstLine="720"/>
        <w:jc w:val="both"/>
        <w:rPr>
          <w:rFonts w:ascii="Times New Roman" w:eastAsia="Times New Roman" w:hAnsi="Times New Roman" w:cs="Times New Roman"/>
          <w:sz w:val="24"/>
          <w:szCs w:val="24"/>
        </w:rPr>
      </w:pPr>
    </w:p>
    <w:p w14:paraId="0F8C8B9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digitised trees is advantageous because it enables researchers to convert visual information from publications into a format compatible with quantitative analyses. Unfortunately, all publications acquired did not have the original data, but this approach is particularly useful when original data is not directly available in a machine-readable form. Digitising trees allows for further statistical and computational analyses, providing a bridge between visual representations and rigorous quantitative investigations in the field of phylogenetics.</w:t>
      </w:r>
    </w:p>
    <w:p w14:paraId="1DD3C9F8" w14:textId="77777777" w:rsidR="00E047B9" w:rsidRDefault="00E047B9">
      <w:pPr>
        <w:spacing w:line="360" w:lineRule="auto"/>
        <w:rPr>
          <w:rFonts w:ascii="Times New Roman" w:eastAsia="Times New Roman" w:hAnsi="Times New Roman" w:cs="Times New Roman"/>
          <w:sz w:val="24"/>
          <w:szCs w:val="24"/>
        </w:rPr>
      </w:pPr>
    </w:p>
    <w:p w14:paraId="60F7E5B7" w14:textId="77777777" w:rsidR="00E047B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97C652" wp14:editId="09A027BC">
            <wp:extent cx="5731200" cy="693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6934200"/>
                    </a:xfrm>
                    <a:prstGeom prst="rect">
                      <a:avLst/>
                    </a:prstGeom>
                    <a:ln/>
                  </pic:spPr>
                </pic:pic>
              </a:graphicData>
            </a:graphic>
          </wp:inline>
        </w:drawing>
      </w:r>
    </w:p>
    <w:p w14:paraId="21348748" w14:textId="4F44537A" w:rsidR="00E047B9" w:rsidRPr="00FA5D6C" w:rsidRDefault="00FA5D6C" w:rsidP="00FA5D6C">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190" w:name="_Toc150731923"/>
      <w:r w:rsidRPr="00FA5D6C">
        <w:rPr>
          <w:rFonts w:ascii="Times New Roman" w:hAnsi="Times New Roman" w:cs="Times New Roman"/>
          <w:b/>
          <w:bCs/>
          <w:i w:val="0"/>
          <w:iCs w:val="0"/>
          <w:color w:val="000000" w:themeColor="text1"/>
          <w:sz w:val="24"/>
          <w:szCs w:val="24"/>
        </w:rPr>
        <w:t xml:space="preserve">Figure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Figure \* ARABIC </w:instrText>
      </w:r>
      <w:r w:rsidRPr="00FA5D6C">
        <w:rPr>
          <w:rFonts w:ascii="Times New Roman" w:hAnsi="Times New Roman" w:cs="Times New Roman"/>
          <w:b/>
          <w:bCs/>
          <w:i w:val="0"/>
          <w:iCs w:val="0"/>
          <w:color w:val="000000" w:themeColor="text1"/>
          <w:sz w:val="24"/>
          <w:szCs w:val="24"/>
        </w:rPr>
        <w:fldChar w:fldCharType="separate"/>
      </w:r>
      <w:r w:rsidR="00CF6D49">
        <w:rPr>
          <w:rFonts w:ascii="Times New Roman" w:hAnsi="Times New Roman" w:cs="Times New Roman"/>
          <w:b/>
          <w:bCs/>
          <w:i w:val="0"/>
          <w:iCs w:val="0"/>
          <w:noProof/>
          <w:color w:val="000000" w:themeColor="text1"/>
          <w:sz w:val="24"/>
          <w:szCs w:val="24"/>
        </w:rPr>
        <w:t>1</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 xml:space="preserve">Digitised </w:t>
      </w:r>
      <w:r w:rsidRPr="00E55529">
        <w:rPr>
          <w:rFonts w:ascii="Times New Roman" w:eastAsia="Times New Roman" w:hAnsi="Times New Roman" w:cs="Times New Roman"/>
          <w:color w:val="000000" w:themeColor="text1"/>
          <w:sz w:val="24"/>
          <w:szCs w:val="24"/>
          <w:rPrChange w:id="191" w:author="Nicholas Matzke" w:date="2023-11-13T09:35:00Z">
            <w:rPr>
              <w:rFonts w:ascii="Times New Roman" w:eastAsia="Times New Roman" w:hAnsi="Times New Roman" w:cs="Times New Roman"/>
              <w:i w:val="0"/>
              <w:iCs w:val="0"/>
              <w:color w:val="000000" w:themeColor="text1"/>
              <w:sz w:val="24"/>
              <w:szCs w:val="24"/>
            </w:rPr>
          </w:rPrChange>
        </w:rPr>
        <w:t>Utricularia</w:t>
      </w:r>
      <w:r w:rsidRPr="00FA5D6C">
        <w:rPr>
          <w:rFonts w:ascii="Times New Roman" w:eastAsia="Times New Roman" w:hAnsi="Times New Roman" w:cs="Times New Roman"/>
          <w:i w:val="0"/>
          <w:iCs w:val="0"/>
          <w:color w:val="000000" w:themeColor="text1"/>
          <w:sz w:val="24"/>
          <w:szCs w:val="24"/>
        </w:rPr>
        <w:t xml:space="preserve"> phylogenetic tree from </w:t>
      </w:r>
      <w:proofErr w:type="spellStart"/>
      <w:r w:rsidRPr="00FA5D6C">
        <w:rPr>
          <w:rFonts w:ascii="Times New Roman" w:eastAsia="Times New Roman" w:hAnsi="Times New Roman" w:cs="Times New Roman"/>
          <w:i w:val="0"/>
          <w:iCs w:val="0"/>
          <w:color w:val="000000" w:themeColor="text1"/>
          <w:sz w:val="24"/>
          <w:szCs w:val="24"/>
        </w:rPr>
        <w:t>Jobson</w:t>
      </w:r>
      <w:proofErr w:type="spellEnd"/>
      <w:r w:rsidRPr="00FA5D6C">
        <w:rPr>
          <w:rFonts w:ascii="Times New Roman" w:eastAsia="Times New Roman" w:hAnsi="Times New Roman" w:cs="Times New Roman"/>
          <w:i w:val="0"/>
          <w:iCs w:val="0"/>
          <w:color w:val="000000" w:themeColor="text1"/>
          <w:sz w:val="24"/>
          <w:szCs w:val="24"/>
        </w:rPr>
        <w:t xml:space="preserve"> et al. (2017). The tree was manually digitised using the </w:t>
      </w:r>
      <w:proofErr w:type="spellStart"/>
      <w:r w:rsidRPr="00FA5D6C">
        <w:rPr>
          <w:rFonts w:ascii="Times New Roman" w:eastAsia="Times New Roman" w:hAnsi="Times New Roman" w:cs="Times New Roman"/>
          <w:i w:val="0"/>
          <w:iCs w:val="0"/>
          <w:color w:val="000000" w:themeColor="text1"/>
          <w:sz w:val="24"/>
          <w:szCs w:val="24"/>
        </w:rPr>
        <w:t>WebPlotDigitizer</w:t>
      </w:r>
      <w:proofErr w:type="spellEnd"/>
      <w:r w:rsidRPr="00FA5D6C">
        <w:rPr>
          <w:rFonts w:ascii="Times New Roman" w:eastAsia="Times New Roman" w:hAnsi="Times New Roman" w:cs="Times New Roman"/>
          <w:i w:val="0"/>
          <w:iCs w:val="0"/>
          <w:color w:val="000000" w:themeColor="text1"/>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bookmarkEnd w:id="190"/>
      <w:r w:rsidRPr="00FA5D6C">
        <w:rPr>
          <w:rFonts w:ascii="Times New Roman" w:eastAsia="Times New Roman" w:hAnsi="Times New Roman" w:cs="Times New Roman"/>
          <w:b/>
          <w:bCs/>
          <w:i w:val="0"/>
          <w:iCs w:val="0"/>
          <w:color w:val="000000" w:themeColor="text1"/>
          <w:sz w:val="24"/>
          <w:szCs w:val="24"/>
        </w:rPr>
        <w:t xml:space="preserve"> </w:t>
      </w:r>
    </w:p>
    <w:p w14:paraId="77369AE9" w14:textId="77777777" w:rsidR="00E047B9" w:rsidRDefault="00E047B9">
      <w:pPr>
        <w:spacing w:line="360" w:lineRule="auto"/>
        <w:rPr>
          <w:rFonts w:ascii="Times New Roman" w:eastAsia="Times New Roman" w:hAnsi="Times New Roman" w:cs="Times New Roman"/>
          <w:sz w:val="24"/>
          <w:szCs w:val="24"/>
        </w:rPr>
      </w:pPr>
    </w:p>
    <w:p w14:paraId="04E1E0F9" w14:textId="77777777" w:rsidR="00E047B9" w:rsidRDefault="00E047B9">
      <w:pPr>
        <w:spacing w:line="360" w:lineRule="auto"/>
        <w:rPr>
          <w:rFonts w:ascii="Times New Roman" w:eastAsia="Times New Roman" w:hAnsi="Times New Roman" w:cs="Times New Roman"/>
          <w:sz w:val="24"/>
          <w:szCs w:val="24"/>
        </w:rPr>
      </w:pPr>
    </w:p>
    <w:p w14:paraId="68805B64" w14:textId="77777777" w:rsidR="00E047B9" w:rsidRDefault="00000000">
      <w:pPr>
        <w:pStyle w:val="Heading3"/>
        <w:rPr>
          <w:rFonts w:ascii="Times New Roman" w:eastAsia="Times New Roman" w:hAnsi="Times New Roman" w:cs="Times New Roman"/>
          <w:b/>
          <w:color w:val="000000"/>
        </w:rPr>
      </w:pPr>
      <w:bookmarkStart w:id="192" w:name="_Toc150735223"/>
      <w:r>
        <w:rPr>
          <w:rFonts w:ascii="Times New Roman" w:eastAsia="Times New Roman" w:hAnsi="Times New Roman" w:cs="Times New Roman"/>
          <w:b/>
          <w:color w:val="000000"/>
        </w:rPr>
        <w:t>2.2.2 Data Collection: Carnivorous Plant Trap Types</w:t>
      </w:r>
      <w:bookmarkEnd w:id="192"/>
    </w:p>
    <w:p w14:paraId="1F3EE83E" w14:textId="77777777" w:rsidR="00E047B9" w:rsidRDefault="00E047B9"/>
    <w:p w14:paraId="4B604EFD" w14:textId="54F2E890" w:rsidR="00E047B9"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w:t>
      </w:r>
      <w:ins w:id="193" w:author="Nicholas Matzke" w:date="2023-11-13T09:35:00Z">
        <w:r w:rsidR="00E55529">
          <w:rPr>
            <w:rFonts w:ascii="Times New Roman" w:eastAsia="Times New Roman" w:hAnsi="Times New Roman" w:cs="Times New Roman"/>
          </w:rPr>
          <w:t>p</w:t>
        </w:r>
      </w:ins>
      <w:del w:id="194" w:author="Nicholas Matzke" w:date="2023-11-13T09:35:00Z">
        <w:r w:rsidDel="00E55529">
          <w:rPr>
            <w:rFonts w:ascii="Times New Roman" w:eastAsia="Times New Roman" w:hAnsi="Times New Roman" w:cs="Times New Roman"/>
          </w:rPr>
          <w:delText>P</w:delText>
        </w:r>
      </w:del>
      <w:r>
        <w:rPr>
          <w:rFonts w:ascii="Times New Roman" w:eastAsia="Times New Roman" w:hAnsi="Times New Roman" w:cs="Times New Roman"/>
        </w:rPr>
        <w:t xml:space="preserve">hylogenetic model requires character states for a maximum likelihood analysis under the different models and Ancestral State Estimation. Using sources from various papers and websites, species trap type, subtype, trapping zone, maximum trap size, and trap shape were collected for every possible species on phylogenetic trees acquired from publications (see </w:t>
      </w:r>
      <w:r>
        <w:rPr>
          <w:rFonts w:ascii="Times New Roman" w:eastAsia="Times New Roman" w:hAnsi="Times New Roman" w:cs="Times New Roman"/>
          <w:b/>
        </w:rPr>
        <w:t>Table. 1</w:t>
      </w:r>
      <w:r>
        <w:rPr>
          <w:rFonts w:ascii="Times New Roman" w:eastAsia="Times New Roman" w:hAnsi="Times New Roman" w:cs="Times New Roman"/>
        </w:rPr>
        <w:t xml:space="preserve">). Trap type refers to sticky leaf, snap, pitcher, or suction trap. In contrast, the sub-trap refers to the more detailed category, which helps to identify character states. For example, </w:t>
      </w:r>
      <w:r>
        <w:rPr>
          <w:rFonts w:ascii="Times New Roman" w:eastAsia="Times New Roman" w:hAnsi="Times New Roman" w:cs="Times New Roman"/>
          <w:i/>
        </w:rPr>
        <w:t>Nepenthes</w:t>
      </w:r>
      <w:r>
        <w:rPr>
          <w:rFonts w:ascii="Times New Roman" w:eastAsia="Times New Roman" w:hAnsi="Times New Roman" w:cs="Times New Roman"/>
        </w:rPr>
        <w:t xml:space="preserve"> are pitcher plants, and at this stage, it can be concluded that all </w:t>
      </w:r>
      <w:r>
        <w:rPr>
          <w:rFonts w:ascii="Times New Roman" w:eastAsia="Times New Roman" w:hAnsi="Times New Roman" w:cs="Times New Roman"/>
          <w:i/>
        </w:rPr>
        <w:t xml:space="preserve">Nepenthes </w:t>
      </w:r>
      <w:r>
        <w:rPr>
          <w:rFonts w:ascii="Times New Roman" w:eastAsia="Times New Roman" w:hAnsi="Times New Roman" w:cs="Times New Roman"/>
        </w:rPr>
        <w:t xml:space="preserve">possess pitcher traps. But some </w:t>
      </w:r>
      <w:r>
        <w:rPr>
          <w:rFonts w:ascii="Times New Roman" w:eastAsia="Times New Roman" w:hAnsi="Times New Roman" w:cs="Times New Roman"/>
          <w:i/>
        </w:rPr>
        <w:t>Nepenthes,</w:t>
      </w:r>
      <w:r>
        <w:rPr>
          <w:rFonts w:ascii="Times New Roman" w:eastAsia="Times New Roman" w:hAnsi="Times New Roman" w:cs="Times New Roman"/>
        </w:rPr>
        <w:t xml:space="preserve"> like </w:t>
      </w:r>
      <w:r>
        <w:rPr>
          <w:rFonts w:ascii="Times New Roman" w:eastAsia="Times New Roman" w:hAnsi="Times New Roman" w:cs="Times New Roman"/>
          <w:i/>
        </w:rPr>
        <w:t xml:space="preserve">Nepenthes </w:t>
      </w:r>
      <w:proofErr w:type="spellStart"/>
      <w:r>
        <w:rPr>
          <w:rFonts w:ascii="Times New Roman" w:eastAsia="Times New Roman" w:hAnsi="Times New Roman" w:cs="Times New Roman"/>
          <w:i/>
        </w:rPr>
        <w:t>inermis</w:t>
      </w:r>
      <w:proofErr w:type="spellEnd"/>
      <w:r>
        <w:rPr>
          <w:rFonts w:ascii="Times New Roman" w:eastAsia="Times New Roman" w:hAnsi="Times New Roman" w:cs="Times New Roman"/>
        </w:rPr>
        <w:t xml:space="preserve"> have a sticky inner wall, which suggests that it is a transitional trap that possesses both adhesive and pitcher traps, as mentioned earlier. The trapping zone refers to the essential characteristics to determine whether traps are specialised for aerial, ground, amphibious or aquatic. Maximum trap size and shape are for reference to help further interpret the evolution of carnivorous plant traps. Some species and genera were not available for trapping size and shape, as they are poorly studied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i/>
        </w:rPr>
        <w:t>Genlisea</w:t>
      </w:r>
      <w:proofErr w:type="spellEnd"/>
      <w:r>
        <w:rPr>
          <w:rFonts w:ascii="Times New Roman" w:eastAsia="Times New Roman" w:hAnsi="Times New Roman" w:cs="Times New Roman"/>
        </w:rPr>
        <w:t xml:space="preserve">) Using this information obtained from various sources, the character states have been determined, which are coded as a number (See </w:t>
      </w:r>
      <w:r>
        <w:rPr>
          <w:rFonts w:ascii="Times New Roman" w:eastAsia="Times New Roman" w:hAnsi="Times New Roman" w:cs="Times New Roman"/>
          <w:b/>
        </w:rPr>
        <w:t>Table. 2</w:t>
      </w:r>
      <w:r>
        <w:rPr>
          <w:rFonts w:ascii="Times New Roman" w:eastAsia="Times New Roman" w:hAnsi="Times New Roman" w:cs="Times New Roman"/>
        </w:rPr>
        <w:t>).</w:t>
      </w:r>
    </w:p>
    <w:p w14:paraId="48C33027" w14:textId="77777777" w:rsidR="00E047B9" w:rsidRDefault="00E047B9">
      <w:pPr>
        <w:spacing w:line="360" w:lineRule="auto"/>
        <w:jc w:val="both"/>
        <w:rPr>
          <w:rFonts w:ascii="Times New Roman" w:eastAsia="Times New Roman" w:hAnsi="Times New Roman" w:cs="Times New Roman"/>
        </w:rPr>
      </w:pPr>
    </w:p>
    <w:p w14:paraId="031B25C2" w14:textId="52F2D6C0"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195" w:name="_Toc150731419"/>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 xml:space="preserve">Summary of character states for carnivorous plant traps for the </w:t>
      </w:r>
      <w:proofErr w:type="spellStart"/>
      <w:r w:rsidRPr="00FA5D6C">
        <w:rPr>
          <w:rFonts w:ascii="Times New Roman" w:eastAsia="Times New Roman" w:hAnsi="Times New Roman" w:cs="Times New Roman"/>
          <w:i w:val="0"/>
          <w:iCs w:val="0"/>
          <w:color w:val="000000" w:themeColor="text1"/>
          <w:sz w:val="24"/>
          <w:szCs w:val="24"/>
        </w:rPr>
        <w:t>the</w:t>
      </w:r>
      <w:proofErr w:type="spellEnd"/>
      <w:r w:rsidRPr="00FA5D6C">
        <w:rPr>
          <w:rFonts w:ascii="Times New Roman" w:eastAsia="Times New Roman" w:hAnsi="Times New Roman" w:cs="Times New Roman"/>
          <w:i w:val="0"/>
          <w:iCs w:val="0"/>
          <w:color w:val="000000" w:themeColor="text1"/>
          <w:sz w:val="24"/>
          <w:szCs w:val="24"/>
        </w:rPr>
        <w:t xml:space="preserve"> phylogenetic model. The dataset includes information on species trap type (sticky leaf, snap, pitcher, or suction trap), subtype for detailed categorisation, trapping zone specificity (aerial, ground, amphibious, or aquatic), and reference values for maximum trap size and shape. The table serves as a condensed representation of the original, extensive dataset, which was too large for inclusion in this thesis.</w:t>
      </w:r>
      <w:bookmarkEnd w:id="195"/>
    </w:p>
    <w:p w14:paraId="438431EF" w14:textId="77777777" w:rsidR="00E047B9"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211902" wp14:editId="70C94707">
            <wp:extent cx="5731200" cy="2082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731200" cy="2082800"/>
                    </a:xfrm>
                    <a:prstGeom prst="rect">
                      <a:avLst/>
                    </a:prstGeom>
                    <a:ln/>
                  </pic:spPr>
                </pic:pic>
              </a:graphicData>
            </a:graphic>
          </wp:inline>
        </w:drawing>
      </w:r>
    </w:p>
    <w:p w14:paraId="5CD436C7" w14:textId="77777777" w:rsidR="00E047B9" w:rsidRDefault="00000000">
      <w:pPr>
        <w:spacing w:line="360" w:lineRule="auto"/>
        <w:jc w:val="both"/>
        <w:rPr>
          <w:rFonts w:ascii="Times New Roman" w:eastAsia="Times New Roman" w:hAnsi="Times New Roman" w:cs="Times New Roman"/>
        </w:rPr>
      </w:pPr>
      <w:r>
        <w:br w:type="page"/>
      </w:r>
    </w:p>
    <w:p w14:paraId="54466914" w14:textId="413F0BFA" w:rsidR="00E047B9" w:rsidRPr="007C5752" w:rsidRDefault="007C5752">
      <w:pPr>
        <w:spacing w:line="360" w:lineRule="auto"/>
        <w:jc w:val="both"/>
        <w:rPr>
          <w:rFonts w:ascii="Times New Roman" w:eastAsia="Times New Roman" w:hAnsi="Times New Roman" w:cs="Times New Roman"/>
        </w:rPr>
      </w:pPr>
      <w:bookmarkStart w:id="196" w:name="_Toc150731420"/>
      <w:r w:rsidRPr="007C5752">
        <w:rPr>
          <w:rFonts w:ascii="Times New Roman" w:hAnsi="Times New Roman" w:cs="Times New Roman"/>
          <w:b/>
          <w:bCs/>
          <w:color w:val="000000" w:themeColor="text1"/>
          <w:sz w:val="24"/>
          <w:szCs w:val="24"/>
        </w:rPr>
        <w:lastRenderedPageBreak/>
        <w:t xml:space="preserve">Table </w:t>
      </w:r>
      <w:r w:rsidRPr="007C5752">
        <w:rPr>
          <w:rFonts w:ascii="Times New Roman" w:hAnsi="Times New Roman" w:cs="Times New Roman"/>
          <w:b/>
          <w:bCs/>
          <w:color w:val="000000" w:themeColor="text1"/>
          <w:sz w:val="24"/>
          <w:szCs w:val="24"/>
        </w:rPr>
        <w:fldChar w:fldCharType="begin"/>
      </w:r>
      <w:r w:rsidRPr="007C5752">
        <w:rPr>
          <w:rFonts w:ascii="Times New Roman" w:hAnsi="Times New Roman" w:cs="Times New Roman"/>
          <w:b/>
          <w:bCs/>
          <w:color w:val="000000" w:themeColor="text1"/>
          <w:sz w:val="24"/>
          <w:szCs w:val="24"/>
        </w:rPr>
        <w:instrText xml:space="preserve"> SEQ Table \* ARABIC </w:instrText>
      </w:r>
      <w:r w:rsidRPr="007C5752">
        <w:rPr>
          <w:rFonts w:ascii="Times New Roman" w:hAnsi="Times New Roman" w:cs="Times New Roman"/>
          <w:b/>
          <w:bCs/>
          <w:color w:val="000000" w:themeColor="text1"/>
          <w:sz w:val="24"/>
          <w:szCs w:val="24"/>
        </w:rPr>
        <w:fldChar w:fldCharType="separate"/>
      </w:r>
      <w:r w:rsidRPr="007C5752">
        <w:rPr>
          <w:rFonts w:ascii="Times New Roman" w:hAnsi="Times New Roman" w:cs="Times New Roman"/>
          <w:b/>
          <w:bCs/>
          <w:noProof/>
          <w:color w:val="000000" w:themeColor="text1"/>
          <w:sz w:val="24"/>
          <w:szCs w:val="24"/>
        </w:rPr>
        <w:t>2</w:t>
      </w:r>
      <w:r w:rsidRPr="007C5752">
        <w:rPr>
          <w:rFonts w:ascii="Times New Roman" w:hAnsi="Times New Roman" w:cs="Times New Roman"/>
          <w:b/>
          <w:bCs/>
          <w:color w:val="000000" w:themeColor="text1"/>
          <w:sz w:val="24"/>
          <w:szCs w:val="24"/>
        </w:rPr>
        <w:fldChar w:fldCharType="end"/>
      </w:r>
      <w:r w:rsidRPr="007C5752">
        <w:rPr>
          <w:rFonts w:ascii="Times New Roman" w:hAnsi="Times New Roman" w:cs="Times New Roman"/>
          <w:b/>
          <w:bCs/>
          <w:color w:val="000000" w:themeColor="text1"/>
          <w:sz w:val="24"/>
          <w:szCs w:val="24"/>
        </w:rPr>
        <w:t xml:space="preserve">: </w:t>
      </w:r>
      <w:r w:rsidRPr="007C5752">
        <w:rPr>
          <w:rFonts w:ascii="Times New Roman" w:eastAsia="Times New Roman" w:hAnsi="Times New Roman" w:cs="Times New Roman"/>
          <w:color w:val="000000" w:themeColor="text1"/>
          <w:sz w:val="24"/>
          <w:szCs w:val="24"/>
        </w:rPr>
        <w:t>Ancestral States coded for each character state. There are 11 states, including a non-carnivorous state, “No trap”. “Aerial both” and “Ground both” refer to transitional traps, which possess sticky and pitcher traps.</w:t>
      </w:r>
      <w:bookmarkEnd w:id="196"/>
    </w:p>
    <w:tbl>
      <w:tblPr>
        <w:tblStyle w:val="a"/>
        <w:tblW w:w="9255" w:type="dxa"/>
        <w:tblBorders>
          <w:top w:val="nil"/>
          <w:left w:val="nil"/>
          <w:bottom w:val="nil"/>
          <w:right w:val="nil"/>
          <w:insideH w:val="nil"/>
          <w:insideV w:val="nil"/>
        </w:tblBorders>
        <w:tblLayout w:type="fixed"/>
        <w:tblLook w:val="0600" w:firstRow="0" w:lastRow="0" w:firstColumn="0" w:lastColumn="0" w:noHBand="1" w:noVBand="1"/>
      </w:tblPr>
      <w:tblGrid>
        <w:gridCol w:w="2265"/>
        <w:gridCol w:w="3780"/>
        <w:gridCol w:w="3210"/>
      </w:tblGrid>
      <w:tr w:rsidR="00E047B9" w14:paraId="6C45F5D9" w14:textId="77777777">
        <w:trPr>
          <w:trHeight w:val="415"/>
        </w:trPr>
        <w:tc>
          <w:tcPr>
            <w:tcW w:w="2265"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2C39F69D"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Manual states</w:t>
            </w:r>
          </w:p>
        </w:tc>
        <w:tc>
          <w:tcPr>
            <w:tcW w:w="3780"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46B6B06A"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ACE states</w:t>
            </w:r>
          </w:p>
        </w:tc>
        <w:tc>
          <w:tcPr>
            <w:tcW w:w="3210"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699AA201"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Description</w:t>
            </w:r>
          </w:p>
        </w:tc>
      </w:tr>
      <w:tr w:rsidR="00E047B9" w14:paraId="5CC33833"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2F57ED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no trap</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F0FE56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FE1994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no trap</w:t>
            </w:r>
          </w:p>
        </w:tc>
      </w:tr>
      <w:tr w:rsidR="00E047B9" w14:paraId="3724DAAE"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484FE7D3"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C7D67B0"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2</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1FFA334"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sticky</w:t>
            </w:r>
          </w:p>
        </w:tc>
      </w:tr>
      <w:tr w:rsidR="00E047B9" w14:paraId="79E82832"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1BE6286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2</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7A9573A"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3</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6843B6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sticky</w:t>
            </w:r>
          </w:p>
        </w:tc>
      </w:tr>
      <w:tr w:rsidR="00E047B9" w14:paraId="698D2BDC"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A5B0C6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3</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1F8EB5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4</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56973D2"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amphibious snap trap</w:t>
            </w:r>
          </w:p>
        </w:tc>
      </w:tr>
      <w:tr w:rsidR="00E047B9" w14:paraId="5AA0BC2A"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7D8786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4</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68FED51"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5</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A903DD5"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aquatic snap trap</w:t>
            </w:r>
          </w:p>
        </w:tc>
      </w:tr>
      <w:tr w:rsidR="00E047B9" w14:paraId="34DD57EE"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35F826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5</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21A9FE1"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6</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2745B3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both</w:t>
            </w:r>
          </w:p>
        </w:tc>
      </w:tr>
      <w:tr w:rsidR="00E047B9" w14:paraId="3D5034B2"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A83095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6</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00A648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7</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9BFC75E"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both</w:t>
            </w:r>
          </w:p>
        </w:tc>
      </w:tr>
      <w:tr w:rsidR="00E047B9" w14:paraId="382A9C28"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49026615"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7</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C13102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8</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260019D"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pitcher</w:t>
            </w:r>
          </w:p>
        </w:tc>
      </w:tr>
      <w:tr w:rsidR="00E047B9" w14:paraId="7154DAF5"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5B5863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8</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FEBF5F4"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9</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A476E0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pitcher</w:t>
            </w:r>
          </w:p>
        </w:tc>
      </w:tr>
      <w:tr w:rsidR="00E047B9" w14:paraId="28DE1696"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F60CFB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9</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00E13F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10</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721058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amphibious pitcher</w:t>
            </w:r>
          </w:p>
        </w:tc>
      </w:tr>
      <w:tr w:rsidR="00E047B9" w14:paraId="76A09FEC"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B154CB6"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10</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B2CC240"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11</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F24ECE2"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aquatic pitcher</w:t>
            </w:r>
          </w:p>
        </w:tc>
      </w:tr>
    </w:tbl>
    <w:p w14:paraId="0B240A50" w14:textId="77777777" w:rsidR="00E047B9" w:rsidRDefault="00E047B9">
      <w:pPr>
        <w:spacing w:line="360" w:lineRule="auto"/>
        <w:jc w:val="both"/>
        <w:rPr>
          <w:rFonts w:ascii="Times New Roman" w:eastAsia="Times New Roman" w:hAnsi="Times New Roman" w:cs="Times New Roman"/>
        </w:rPr>
      </w:pPr>
    </w:p>
    <w:p w14:paraId="00AC4FFF" w14:textId="1D10C6A7" w:rsidR="00E047B9" w:rsidRPr="00FA5D6C" w:rsidRDefault="00000000" w:rsidP="00FA5D6C">
      <w:pPr>
        <w:pStyle w:val="Caption"/>
        <w:spacing w:line="360" w:lineRule="auto"/>
        <w:jc w:val="both"/>
        <w:rPr>
          <w:rFonts w:ascii="Times New Roman" w:eastAsia="Times New Roman" w:hAnsi="Times New Roman" w:cs="Times New Roman"/>
          <w:b/>
          <w:bCs/>
          <w:i w:val="0"/>
          <w:iCs w:val="0"/>
          <w:sz w:val="24"/>
          <w:szCs w:val="24"/>
        </w:rPr>
      </w:pPr>
      <w:r w:rsidRPr="00FA5D6C">
        <w:rPr>
          <w:rFonts w:ascii="Times New Roman" w:hAnsi="Times New Roman" w:cs="Times New Roman"/>
          <w:b/>
          <w:bCs/>
          <w:i w:val="0"/>
          <w:iCs w:val="0"/>
          <w:sz w:val="24"/>
          <w:szCs w:val="24"/>
        </w:rPr>
        <w:br w:type="page"/>
      </w:r>
    </w:p>
    <w:p w14:paraId="6D858E33" w14:textId="77777777" w:rsidR="00E047B9" w:rsidRDefault="00000000">
      <w:pPr>
        <w:pStyle w:val="Heading3"/>
        <w:rPr>
          <w:rFonts w:ascii="Times New Roman" w:eastAsia="Times New Roman" w:hAnsi="Times New Roman" w:cs="Times New Roman"/>
          <w:b/>
          <w:color w:val="000000"/>
        </w:rPr>
      </w:pPr>
      <w:bookmarkStart w:id="197" w:name="_Toc150735224"/>
      <w:r>
        <w:rPr>
          <w:rFonts w:ascii="Times New Roman" w:eastAsia="Times New Roman" w:hAnsi="Times New Roman" w:cs="Times New Roman"/>
          <w:b/>
          <w:color w:val="000000"/>
        </w:rPr>
        <w:lastRenderedPageBreak/>
        <w:t>2.2.3 Assembling Trees</w:t>
      </w:r>
      <w:bookmarkEnd w:id="197"/>
    </w:p>
    <w:p w14:paraId="37AD2CF2" w14:textId="77777777" w:rsidR="00E047B9" w:rsidRDefault="00E047B9"/>
    <w:p w14:paraId="09A20CDE"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we employed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a robust and efficient R package designed to generate phylogenies in vascular plants, to construct a comprehensive and expansive phylogenetic tree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&amp; Qian, 2019). The utilisation of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is particularly advantageous for handling large datasets, as it incorporates a mega-tree derived from two recent publications, encompassing an extensive compilation of 74,533 species and including all families within extant vascular plants. Notably, the package excels in both speed and scalability, demonstrating its prowess in generating phylogenies for substantial species lists. Leveraging the capabilities of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we integrated digitised trees obtained from publications, thus creating a phylogenetic framework that captures the evolutionary relationships of a diverse array of plant species. This approach enhances the efficiency of phylogenetic analysis and allows for incorporating specific genera or species into the broader phylogenetic context. Using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if the digitised tree is dated, we assembled it with the larger tree. </w:t>
      </w:r>
    </w:p>
    <w:p w14:paraId="28D46908" w14:textId="77777777" w:rsidR="00E047B9" w:rsidRDefault="00E047B9">
      <w:pPr>
        <w:spacing w:line="360" w:lineRule="auto"/>
        <w:ind w:firstLine="720"/>
        <w:jc w:val="both"/>
        <w:rPr>
          <w:rFonts w:ascii="Times New Roman" w:eastAsia="Times New Roman" w:hAnsi="Times New Roman" w:cs="Times New Roman"/>
          <w:sz w:val="24"/>
          <w:szCs w:val="24"/>
        </w:rPr>
      </w:pPr>
    </w:p>
    <w:p w14:paraId="77CE1D3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digitised tree was not dated but had a branch length, we used the r8s program. The r8s program was pivotal in the temporal calibration and time scaling of non-dated digitised phylogenetic trees, effectively integrating them into a larger, dated phylogenetic framework (Sanderson, 2004). Developed to estimate absolute rates of molecular evolution and divergence times on a given phylogenetic tree, r8s offers a versatile suite of methods, ranging from standard maximum likelihood approaches under both global and local molecular clocks to more experimental semi-parametric and non-parametric methods. By implementing non-parametric rate smoothing (NPRS) and penalised likelihood, r8s enables the simultaneous estimation of unknown divergence times while smoothing the rapidity of rate changes along lineages. This approach is particularly valuable when dealing with molecular sequence data that exhibits significant departure from a molecular clock. Additionally, r8s allows for the incorporation of calibration points, either by assigning fixed ages to nodes or by enforcing minimum or maximum age constraints based on fossil evidence. In the context of this study, r8s facilitated the precise time scaling of non-dated phylogenetic trees, aligning them with a broader phylogenetic context and providing insights into the evolutionary dynamics of the studied plant taxa. The digitised</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pinguicular</w:t>
      </w:r>
      <w:proofErr w:type="spellEnd"/>
      <w:r>
        <w:rPr>
          <w:rFonts w:ascii="Times New Roman" w:eastAsia="Times New Roman" w:hAnsi="Times New Roman" w:cs="Times New Roman"/>
          <w:sz w:val="24"/>
          <w:szCs w:val="24"/>
        </w:rPr>
        <w:t xml:space="preserve"> tree was not dated and had no branch length; however, we used the r8s program to time calibration, which matched with the dated bigger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tree through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and successfully combined with the larger tree. Due to the </w:t>
      </w:r>
      <w:r>
        <w:rPr>
          <w:rFonts w:ascii="Times New Roman" w:eastAsia="Times New Roman" w:hAnsi="Times New Roman" w:cs="Times New Roman"/>
          <w:sz w:val="24"/>
          <w:szCs w:val="24"/>
        </w:rPr>
        <w:lastRenderedPageBreak/>
        <w:t>computational complexity for further analysis, we extracted one species per genus for all the non-carnivorous plants and reduced the larger tree with 74,533 species to around 2500 species.</w:t>
      </w:r>
    </w:p>
    <w:p w14:paraId="3943A17F" w14:textId="77777777" w:rsidR="00E047B9" w:rsidRDefault="00E047B9"/>
    <w:p w14:paraId="729748CB" w14:textId="77777777" w:rsidR="00E047B9" w:rsidRDefault="00000000">
      <w:pPr>
        <w:pStyle w:val="Heading3"/>
        <w:rPr>
          <w:rFonts w:ascii="Times New Roman" w:eastAsia="Times New Roman" w:hAnsi="Times New Roman" w:cs="Times New Roman"/>
          <w:b/>
          <w:color w:val="000000"/>
        </w:rPr>
      </w:pPr>
      <w:bookmarkStart w:id="198" w:name="_Toc150735225"/>
      <w:r>
        <w:rPr>
          <w:rFonts w:ascii="Times New Roman" w:eastAsia="Times New Roman" w:hAnsi="Times New Roman" w:cs="Times New Roman"/>
          <w:b/>
          <w:color w:val="000000"/>
        </w:rPr>
        <w:t>2.2.4 Transition Rate Matrices</w:t>
      </w:r>
      <w:bookmarkEnd w:id="198"/>
    </w:p>
    <w:p w14:paraId="30D094C6" w14:textId="77777777" w:rsidR="00E047B9" w:rsidRDefault="00E047B9">
      <w:pPr>
        <w:spacing w:line="360" w:lineRule="auto"/>
        <w:jc w:val="both"/>
        <w:rPr>
          <w:rFonts w:ascii="Times New Roman" w:eastAsia="Times New Roman" w:hAnsi="Times New Roman" w:cs="Times New Roman"/>
          <w:sz w:val="24"/>
          <w:szCs w:val="24"/>
        </w:rPr>
      </w:pPr>
    </w:p>
    <w:p w14:paraId="4CE84187" w14:textId="4B12C70B"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have been assembled, we made the score matrix for ten models after inferring scores for each species by their trap types. Matzke (2005) model (see </w:t>
      </w:r>
      <w:r>
        <w:rPr>
          <w:rFonts w:ascii="Times New Roman" w:eastAsia="Times New Roman" w:hAnsi="Times New Roman" w:cs="Times New Roman"/>
          <w:b/>
          <w:sz w:val="24"/>
          <w:szCs w:val="24"/>
        </w:rPr>
        <w:t>Table. 3</w:t>
      </w:r>
      <w:r>
        <w:rPr>
          <w:rFonts w:ascii="Times New Roman" w:eastAsia="Times New Roman" w:hAnsi="Times New Roman" w:cs="Times New Roman"/>
          <w:sz w:val="24"/>
          <w:szCs w:val="24"/>
        </w:rPr>
        <w:t xml:space="preserve">) represents the pitcher hypothesis for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The model involves six parameters of transition: loss of carnivory, gain of carnivory, aerial to ground traps or reverse, ground to amphibious traps, amphibious to aquatic traps, and sticky to transitional into pitcher traps (see </w:t>
      </w:r>
      <w:r>
        <w:rPr>
          <w:rFonts w:ascii="Times New Roman" w:eastAsia="Times New Roman" w:hAnsi="Times New Roman" w:cs="Times New Roman"/>
          <w:b/>
          <w:sz w:val="24"/>
          <w:szCs w:val="24"/>
        </w:rPr>
        <w:t>Table. 4</w:t>
      </w:r>
      <w:r>
        <w:rPr>
          <w:rFonts w:ascii="Times New Roman" w:eastAsia="Times New Roman" w:hAnsi="Times New Roman" w:cs="Times New Roman"/>
          <w:sz w:val="24"/>
          <w:szCs w:val="24"/>
        </w:rPr>
        <w:t xml:space="preserve">). Moreover, the equal-rates null model is one of the models which expresses that all character states have equal rates to transition into any character states (see </w:t>
      </w:r>
      <w:r>
        <w:rPr>
          <w:rFonts w:ascii="Times New Roman" w:eastAsia="Times New Roman" w:hAnsi="Times New Roman" w:cs="Times New Roman"/>
          <w:b/>
          <w:sz w:val="24"/>
          <w:szCs w:val="24"/>
        </w:rPr>
        <w:t>Table. 5</w:t>
      </w:r>
      <w:r>
        <w:rPr>
          <w:rFonts w:ascii="Times New Roman" w:eastAsia="Times New Roman" w:hAnsi="Times New Roman" w:cs="Times New Roman"/>
          <w:sz w:val="24"/>
          <w:szCs w:val="24"/>
        </w:rPr>
        <w:t xml:space="preserve">). </w:t>
      </w:r>
      <w:r w:rsidR="00504A30">
        <w:rPr>
          <w:rFonts w:ascii="Times New Roman" w:eastAsia="Times New Roman" w:hAnsi="Times New Roman" w:cs="Times New Roman"/>
          <w:sz w:val="24"/>
          <w:szCs w:val="24"/>
        </w:rPr>
        <w:t xml:space="preserve">For the rest of the models, (see </w:t>
      </w:r>
      <w:proofErr w:type="spellStart"/>
      <w:r w:rsidR="00504A30" w:rsidRPr="00504A30">
        <w:rPr>
          <w:rFonts w:ascii="Times New Roman" w:eastAsia="Times New Roman" w:hAnsi="Times New Roman" w:cs="Times New Roman"/>
          <w:b/>
          <w:bCs/>
          <w:sz w:val="24"/>
          <w:szCs w:val="24"/>
        </w:rPr>
        <w:t>Apendix</w:t>
      </w:r>
      <w:proofErr w:type="spellEnd"/>
      <w:r w:rsidR="00504A30" w:rsidRPr="00504A30">
        <w:rPr>
          <w:rFonts w:ascii="Times New Roman" w:eastAsia="Times New Roman" w:hAnsi="Times New Roman" w:cs="Times New Roman"/>
          <w:b/>
          <w:bCs/>
          <w:sz w:val="24"/>
          <w:szCs w:val="24"/>
        </w:rPr>
        <w:t xml:space="preserve"> 7</w:t>
      </w:r>
      <w:r w:rsidR="00504A30">
        <w:rPr>
          <w:rFonts w:ascii="Times New Roman" w:eastAsia="Times New Roman" w:hAnsi="Times New Roman" w:cs="Times New Roman"/>
          <w:b/>
          <w:bCs/>
          <w:sz w:val="24"/>
          <w:szCs w:val="24"/>
        </w:rPr>
        <w:t>)</w:t>
      </w:r>
      <w:r w:rsidR="00504A30">
        <w:rPr>
          <w:rFonts w:ascii="Times New Roman" w:eastAsia="Times New Roman" w:hAnsi="Times New Roman" w:cs="Times New Roman"/>
          <w:sz w:val="24"/>
          <w:szCs w:val="24"/>
        </w:rPr>
        <w:t xml:space="preserve"> more description in section 2.4.1. </w:t>
      </w:r>
      <w:r>
        <w:rPr>
          <w:rFonts w:ascii="Times New Roman" w:eastAsia="Times New Roman" w:hAnsi="Times New Roman" w:cs="Times New Roman"/>
          <w:sz w:val="24"/>
          <w:szCs w:val="24"/>
        </w:rPr>
        <w:t xml:space="preserve">The rate matrix, organised as a square matrix, encapsulates the instantaneous rates of transitioning between different character states. When reading a rate matrix, the directional flow is from left to right, signifying the transition from the ancestral state (associated with the row) to the descendant state (associated with the column). Diagonal elements denote self-transitions or the remaining rate in the same state, while off-diagonal elements represent transition rates between distinct states. Rate 1 represents the loss of carnivory, which is indicated in the model that carnivorous traps lose their traps in ancestral state 2-11, thus transitioning into state 1. Rate 2 represents the gain of the carnivory,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as mentioned earlier in this chapter, sticky leaf traps and aerial pitchers may have transitioned from the non-carnivorous plant (Darwin, 1875; Craw et al., 1999; Slack, 1988; Juniper et al.,1989). As Darwin (1875) observed the movement of sticky leaf traps, motion acquisition could occur gradually, with slight advantages gained at each state, which suggests that transition from aerial to ground sticky or reverse can be considered (Rate 3). Moreover, </w:t>
      </w:r>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may have evolved from ground sticky leaf traps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(Lloyd, 1942; Juniper et al., 1989;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 and the transition of amphibious pitchers like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from ground pitchers are imaginable, which are expressed in the model, transitioning from ground to amphibious traps (Rate 4). Amphibious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some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which possess features of an active suction trap) to aquatic traps,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is represented by Rate 5. Finally, to explain the gradual development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from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-like </w:t>
      </w:r>
      <w:r>
        <w:rPr>
          <w:rFonts w:ascii="Times New Roman" w:eastAsia="Times New Roman" w:hAnsi="Times New Roman" w:cs="Times New Roman"/>
          <w:sz w:val="24"/>
          <w:szCs w:val="24"/>
        </w:rPr>
        <w:lastRenderedPageBreak/>
        <w:t>transitional traps, the one-way transition from sticky leaf to transitional into pitcher traps is expressed as Rate 6.</w:t>
      </w:r>
    </w:p>
    <w:p w14:paraId="0526AA78" w14:textId="085A1CF1"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199" w:name="_Toc150731421"/>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3</w:t>
      </w:r>
      <w:r w:rsidRPr="00FA5D6C">
        <w:rPr>
          <w:rFonts w:ascii="Times New Roman" w:hAnsi="Times New Roman" w:cs="Times New Roman"/>
          <w:b/>
          <w:bCs/>
          <w:i w:val="0"/>
          <w:iCs w:val="0"/>
          <w:color w:val="000000" w:themeColor="text1"/>
          <w:sz w:val="24"/>
          <w:szCs w:val="24"/>
        </w:rPr>
        <w:fldChar w:fldCharType="end"/>
      </w:r>
      <w:r>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Score matrix of the pitcher hypothesis model. The numbers represent the rate of anagenetic transition in the trait.</w:t>
      </w:r>
      <w:bookmarkEnd w:id="199"/>
      <w:r w:rsidRPr="00FA5D6C">
        <w:rPr>
          <w:rFonts w:ascii="Times New Roman" w:eastAsia="Times New Roman" w:hAnsi="Times New Roman" w:cs="Times New Roman"/>
          <w:b/>
          <w:bCs/>
          <w:i w:val="0"/>
          <w:iCs w:val="0"/>
          <w:color w:val="000000" w:themeColor="text1"/>
          <w:sz w:val="24"/>
          <w:szCs w:val="24"/>
        </w:rPr>
        <w:t xml:space="preserve"> </w:t>
      </w:r>
    </w:p>
    <w:p w14:paraId="6EED1E24" w14:textId="39298182" w:rsidR="00E047B9" w:rsidRDefault="00000000" w:rsidP="007C575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B6C78F" wp14:editId="2312A812">
            <wp:extent cx="5562600" cy="4007234"/>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562600" cy="4007234"/>
                    </a:xfrm>
                    <a:prstGeom prst="rect">
                      <a:avLst/>
                    </a:prstGeom>
                    <a:ln/>
                  </pic:spPr>
                </pic:pic>
              </a:graphicData>
            </a:graphic>
          </wp:inline>
        </w:drawing>
      </w:r>
      <w:r>
        <w:br w:type="page"/>
      </w:r>
    </w:p>
    <w:p w14:paraId="19AA40F1" w14:textId="77777777" w:rsidR="00E047B9" w:rsidRDefault="00E047B9">
      <w:pPr>
        <w:spacing w:line="360" w:lineRule="auto"/>
        <w:jc w:val="center"/>
        <w:rPr>
          <w:rFonts w:ascii="Times New Roman" w:eastAsia="Times New Roman" w:hAnsi="Times New Roman" w:cs="Times New Roman"/>
          <w:sz w:val="24"/>
          <w:szCs w:val="24"/>
        </w:rPr>
      </w:pPr>
    </w:p>
    <w:p w14:paraId="45052602" w14:textId="5D66DC39" w:rsidR="007C5752"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200" w:name="_Toc150731422"/>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w:t>
      </w:r>
      <w:r w:rsidRPr="00FA5D6C">
        <w:rPr>
          <w:rFonts w:ascii="Times New Roman" w:hAnsi="Times New Roman" w:cs="Times New Roman"/>
          <w:b/>
          <w:bCs/>
          <w:i w:val="0"/>
          <w:iCs w:val="0"/>
          <w:color w:val="000000" w:themeColor="text1"/>
          <w:sz w:val="24"/>
          <w:szCs w:val="24"/>
        </w:rPr>
        <w:fldChar w:fldCharType="end"/>
      </w:r>
      <w:r>
        <w:rPr>
          <w:rFonts w:ascii="Times New Roman" w:hAnsi="Times New Roman" w:cs="Times New Roman"/>
          <w:b/>
          <w:bCs/>
          <w:i w:val="0"/>
          <w:iCs w:val="0"/>
          <w:color w:val="000000" w:themeColor="text1"/>
          <w:sz w:val="24"/>
          <w:szCs w:val="24"/>
        </w:rPr>
        <w:t>:</w:t>
      </w:r>
      <w:r w:rsidRPr="00FA5D6C">
        <w:rPr>
          <w:rFonts w:ascii="Times New Roman" w:hAnsi="Times New Roman" w:cs="Times New Roman"/>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Lists of pitcher hypothesis by Matzke 2005 parameters of transition: 1. loss of carnivory, 2. gain of carnivory, 3. aerial to ground traps or reverse, 4. ground to amphibious traps, 5. amphibious to aquatic traps, and 6. sticky to transitional into pitcher traps</w:t>
      </w:r>
      <w:bookmarkEnd w:id="200"/>
    </w:p>
    <w:tbl>
      <w:tblPr>
        <w:tblStyle w:val="a0"/>
        <w:tblW w:w="8970" w:type="dxa"/>
        <w:tblBorders>
          <w:top w:val="nil"/>
          <w:left w:val="nil"/>
          <w:bottom w:val="nil"/>
          <w:right w:val="nil"/>
          <w:insideH w:val="nil"/>
          <w:insideV w:val="nil"/>
        </w:tblBorders>
        <w:tblLayout w:type="fixed"/>
        <w:tblLook w:val="0600" w:firstRow="0" w:lastRow="0" w:firstColumn="0" w:lastColumn="0" w:noHBand="1" w:noVBand="1"/>
      </w:tblPr>
      <w:tblGrid>
        <w:gridCol w:w="4080"/>
        <w:gridCol w:w="4890"/>
      </w:tblGrid>
      <w:tr w:rsidR="00E047B9" w14:paraId="74CC21EA" w14:textId="77777777">
        <w:trPr>
          <w:trHeight w:val="415"/>
        </w:trPr>
        <w:tc>
          <w:tcPr>
            <w:tcW w:w="4080" w:type="dxa"/>
            <w:tcBorders>
              <w:top w:val="single" w:sz="8" w:space="0" w:color="000000"/>
              <w:left w:val="single" w:sz="8" w:space="0" w:color="000000"/>
              <w:bottom w:val="single" w:sz="8" w:space="0" w:color="000000"/>
              <w:right w:val="single" w:sz="8" w:space="0" w:color="000000"/>
            </w:tcBorders>
            <w:shd w:val="clear" w:color="auto" w:fill="BFBFBF"/>
            <w:tcMar>
              <w:top w:w="20" w:type="dxa"/>
              <w:left w:w="20" w:type="dxa"/>
              <w:bottom w:w="100" w:type="dxa"/>
              <w:right w:w="20" w:type="dxa"/>
            </w:tcMar>
            <w:vAlign w:val="bottom"/>
          </w:tcPr>
          <w:p w14:paraId="338A2CC0"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Rates</w:t>
            </w:r>
          </w:p>
        </w:tc>
        <w:tc>
          <w:tcPr>
            <w:tcW w:w="4890" w:type="dxa"/>
            <w:tcBorders>
              <w:top w:val="single" w:sz="8" w:space="0" w:color="000000"/>
              <w:left w:val="single" w:sz="8" w:space="0" w:color="000000"/>
              <w:bottom w:val="single" w:sz="8" w:space="0" w:color="000000"/>
              <w:right w:val="single" w:sz="8" w:space="0" w:color="000000"/>
            </w:tcBorders>
            <w:shd w:val="clear" w:color="auto" w:fill="BFBFBF"/>
            <w:tcMar>
              <w:top w:w="20" w:type="dxa"/>
              <w:left w:w="20" w:type="dxa"/>
              <w:bottom w:w="100" w:type="dxa"/>
              <w:right w:w="20" w:type="dxa"/>
            </w:tcMar>
            <w:vAlign w:val="bottom"/>
          </w:tcPr>
          <w:p w14:paraId="56E39B5D"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Description</w:t>
            </w:r>
          </w:p>
        </w:tc>
      </w:tr>
      <w:tr w:rsidR="00E047B9" w14:paraId="763D8FDD"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63DF3C2"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1BD4CF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 of carnivory</w:t>
            </w:r>
          </w:p>
        </w:tc>
      </w:tr>
      <w:tr w:rsidR="00E047B9" w14:paraId="50F362E5"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2C51B14"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EACA99A"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gain of carnivory</w:t>
            </w:r>
          </w:p>
        </w:tc>
      </w:tr>
      <w:tr w:rsidR="00E047B9" w14:paraId="705D3D1E"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425BEE3"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718E02F"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aerial-ground or reverse</w:t>
            </w:r>
          </w:p>
        </w:tc>
      </w:tr>
      <w:tr w:rsidR="00E047B9" w14:paraId="53B3CF15"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3FEA42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AEB65F9"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ground-amphibious</w:t>
            </w:r>
          </w:p>
        </w:tc>
      </w:tr>
      <w:tr w:rsidR="00E047B9" w14:paraId="3210D309"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41C395D"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9D16B5E" w14:textId="77777777" w:rsidR="00E047B9"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amphibious-aquatic</w:t>
            </w:r>
            <w:proofErr w:type="gramEnd"/>
          </w:p>
        </w:tc>
      </w:tr>
      <w:tr w:rsidR="00E047B9" w14:paraId="1AD6D97E"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A7CCA99"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075309E"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sticky-both-pitcher</w:t>
            </w:r>
          </w:p>
        </w:tc>
      </w:tr>
    </w:tbl>
    <w:p w14:paraId="3F62842D" w14:textId="77777777" w:rsidR="00E047B9" w:rsidRDefault="00E047B9">
      <w:pPr>
        <w:spacing w:line="360" w:lineRule="auto"/>
        <w:jc w:val="both"/>
        <w:rPr>
          <w:rFonts w:ascii="Times New Roman" w:eastAsia="Times New Roman" w:hAnsi="Times New Roman" w:cs="Times New Roman"/>
          <w:sz w:val="24"/>
          <w:szCs w:val="24"/>
        </w:rPr>
      </w:pPr>
    </w:p>
    <w:p w14:paraId="08FC3BE3" w14:textId="77777777" w:rsidR="007C5752" w:rsidRDefault="007C5752" w:rsidP="007C5752">
      <w:pPr>
        <w:pStyle w:val="Caption"/>
        <w:spacing w:line="360" w:lineRule="auto"/>
        <w:jc w:val="both"/>
        <w:rPr>
          <w:rFonts w:ascii="Times New Roman" w:hAnsi="Times New Roman" w:cs="Times New Roman"/>
          <w:b/>
          <w:bCs/>
          <w:i w:val="0"/>
          <w:iCs w:val="0"/>
          <w:color w:val="000000" w:themeColor="text1"/>
          <w:sz w:val="24"/>
          <w:szCs w:val="24"/>
        </w:rPr>
      </w:pPr>
    </w:p>
    <w:p w14:paraId="5376574B" w14:textId="4E1B50EC"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201" w:name="_Toc150731423"/>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Score matrix of equal-rates model. All character states have equal rates to transition into one another, resented by 1.</w:t>
      </w:r>
      <w:bookmarkEnd w:id="201"/>
      <w:r w:rsidRPr="00FA5D6C">
        <w:rPr>
          <w:rFonts w:ascii="Times New Roman" w:eastAsia="Times New Roman" w:hAnsi="Times New Roman" w:cs="Times New Roman"/>
          <w:b/>
          <w:bCs/>
          <w:i w:val="0"/>
          <w:iCs w:val="0"/>
          <w:color w:val="000000" w:themeColor="text1"/>
          <w:sz w:val="24"/>
          <w:szCs w:val="24"/>
        </w:rPr>
        <w:t xml:space="preserve"> </w:t>
      </w:r>
    </w:p>
    <w:p w14:paraId="7DFFB50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C67C67" wp14:editId="629F484B">
            <wp:extent cx="5867400" cy="371500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867400" cy="3715001"/>
                    </a:xfrm>
                    <a:prstGeom prst="rect">
                      <a:avLst/>
                    </a:prstGeom>
                    <a:ln/>
                  </pic:spPr>
                </pic:pic>
              </a:graphicData>
            </a:graphic>
          </wp:inline>
        </w:drawing>
      </w:r>
    </w:p>
    <w:p w14:paraId="2335BFF6" w14:textId="77777777" w:rsidR="00E047B9" w:rsidRDefault="00E047B9">
      <w:pPr>
        <w:spacing w:line="360" w:lineRule="auto"/>
        <w:rPr>
          <w:rFonts w:ascii="Times New Roman" w:eastAsia="Times New Roman" w:hAnsi="Times New Roman" w:cs="Times New Roman"/>
          <w:sz w:val="24"/>
          <w:szCs w:val="24"/>
        </w:rPr>
      </w:pPr>
    </w:p>
    <w:p w14:paraId="6011FDCF" w14:textId="77777777" w:rsidR="00E047B9" w:rsidRDefault="00E047B9">
      <w:pPr>
        <w:spacing w:line="360" w:lineRule="auto"/>
        <w:rPr>
          <w:rFonts w:ascii="Times New Roman" w:eastAsia="Times New Roman" w:hAnsi="Times New Roman" w:cs="Times New Roman"/>
          <w:sz w:val="24"/>
          <w:szCs w:val="24"/>
        </w:rPr>
      </w:pPr>
    </w:p>
    <w:p w14:paraId="2D42C5F1" w14:textId="77777777" w:rsidR="00E047B9" w:rsidRDefault="00E047B9">
      <w:pPr>
        <w:spacing w:line="360" w:lineRule="auto"/>
        <w:jc w:val="both"/>
        <w:rPr>
          <w:rFonts w:ascii="Times New Roman" w:eastAsia="Times New Roman" w:hAnsi="Times New Roman" w:cs="Times New Roman"/>
          <w:sz w:val="24"/>
          <w:szCs w:val="24"/>
        </w:rPr>
      </w:pPr>
    </w:p>
    <w:p w14:paraId="75B07CEC" w14:textId="77777777" w:rsidR="00E047B9" w:rsidRDefault="00E047B9">
      <w:pPr>
        <w:spacing w:line="360" w:lineRule="auto"/>
        <w:ind w:firstLine="720"/>
        <w:jc w:val="both"/>
        <w:rPr>
          <w:rFonts w:ascii="Times New Roman" w:eastAsia="Times New Roman" w:hAnsi="Times New Roman" w:cs="Times New Roman"/>
          <w:sz w:val="24"/>
          <w:szCs w:val="24"/>
        </w:rPr>
      </w:pPr>
    </w:p>
    <w:p w14:paraId="0EB569CA" w14:textId="77777777" w:rsidR="00E047B9" w:rsidRDefault="00000000">
      <w:pPr>
        <w:pStyle w:val="Heading3"/>
        <w:rPr>
          <w:rFonts w:ascii="Times New Roman" w:eastAsia="Times New Roman" w:hAnsi="Times New Roman" w:cs="Times New Roman"/>
          <w:sz w:val="24"/>
          <w:szCs w:val="24"/>
        </w:rPr>
      </w:pPr>
      <w:bookmarkStart w:id="202" w:name="_Toc150735226"/>
      <w:r>
        <w:rPr>
          <w:rFonts w:ascii="Times New Roman" w:eastAsia="Times New Roman" w:hAnsi="Times New Roman" w:cs="Times New Roman"/>
          <w:b/>
          <w:color w:val="000000"/>
        </w:rPr>
        <w:t>2.2.5 Model Selection by BioGeoBEARS</w:t>
      </w:r>
      <w:bookmarkEnd w:id="202"/>
    </w:p>
    <w:p w14:paraId="60A82E31" w14:textId="77777777" w:rsidR="00E047B9" w:rsidRDefault="00E047B9">
      <w:pPr>
        <w:spacing w:line="360" w:lineRule="auto"/>
        <w:jc w:val="both"/>
        <w:rPr>
          <w:rFonts w:ascii="Times New Roman" w:eastAsia="Times New Roman" w:hAnsi="Times New Roman" w:cs="Times New Roman"/>
          <w:sz w:val="24"/>
          <w:szCs w:val="24"/>
        </w:rPr>
      </w:pPr>
    </w:p>
    <w:p w14:paraId="2F00F667" w14:textId="6A7433BE"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‘BioGeoBEARS’ (Matzke, 2013), Felsenstein's Pruning Algorithm was employed, a widely used method in comparative phylogenetic analyses. Felsenstein's Pruning Algorithm utilises the phylogenetic tree structure to infer ancestral character states and score species based on these inferred states (</w:t>
      </w: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et al., 2011). They start from the tips of the assembled phylogenetic tree, with each species labelled according to their observed trap types (e.g., bladder traps, pitcher traps, flypaper traps), and the algorithm proceeds recursively toward the tree's root. The algorithm evaluates the trap type at each internal node of the tree. If all descendant species share the same trap type, the ancestral node is assigned that trap type. If the descendant species have different trap types, the ancestral node is assigned as having multiple trap types or a mixed state. The algorithm continues to traverse the tree until the root is reached, assigning trap types to each ancestral node based on the trap types of their descendants. Once the algorithm has traversed the entire tree, each specie</w:t>
      </w:r>
      <w:r w:rsidR="00504A3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a score indicating their trap type(s) based on the inferred ancestral character states.</w:t>
      </w:r>
    </w:p>
    <w:p w14:paraId="52F996C6" w14:textId="77777777" w:rsidR="00E047B9" w:rsidRDefault="00E047B9">
      <w:pPr>
        <w:spacing w:line="360" w:lineRule="auto"/>
        <w:ind w:firstLine="720"/>
        <w:jc w:val="both"/>
        <w:rPr>
          <w:rFonts w:ascii="Times New Roman" w:eastAsia="Times New Roman" w:hAnsi="Times New Roman" w:cs="Times New Roman"/>
          <w:sz w:val="24"/>
          <w:szCs w:val="24"/>
        </w:rPr>
      </w:pPr>
    </w:p>
    <w:p w14:paraId="4C19FD1A"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Felsenstein's Pruning Algorithm allows the calculation of the likelihood – the probability of the observed traps at the tips of the phylogeny, given the phylogenetic tree and a particular proposed model and rates. As a by-product, the probability of different ancestral trap types can be estimated for ancestral species that have not been directly observed. By leveraging the information embedded in the phylogenetic tree, the algorithm can infer the most likely ancestral trap types and assign scores accordingly. </w:t>
      </w:r>
    </w:p>
    <w:p w14:paraId="1C0F99C0" w14:textId="77777777" w:rsidR="00E047B9" w:rsidRDefault="00E047B9">
      <w:pPr>
        <w:spacing w:line="360" w:lineRule="auto"/>
        <w:ind w:firstLine="720"/>
        <w:jc w:val="both"/>
        <w:rPr>
          <w:rFonts w:ascii="Times New Roman" w:eastAsia="Times New Roman" w:hAnsi="Times New Roman" w:cs="Times New Roman"/>
          <w:sz w:val="24"/>
          <w:szCs w:val="24"/>
        </w:rPr>
      </w:pPr>
    </w:p>
    <w:p w14:paraId="1D8A234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Maximum likelihood analysis under different models aims to assess the likelihood of the observed trap type distribution given each model and determine which model best fits the data. Maximum likelihood analysis is a statistical method commonly used in phylogenetics to estimate the parameters of a given model that maximises the probability of observing the observed data (Price et al., 2010). The analysis utilises a likelihood function that calculates the probability of observing the trap-type scores given the model's parameters for each model. The </w:t>
      </w:r>
      <w:r>
        <w:rPr>
          <w:rFonts w:ascii="Times New Roman" w:eastAsia="Times New Roman" w:hAnsi="Times New Roman" w:cs="Times New Roman"/>
          <w:sz w:val="24"/>
          <w:szCs w:val="24"/>
        </w:rPr>
        <w:lastRenderedPageBreak/>
        <w:t xml:space="preserve">likelihood function considers the transition rates between trap types, the assignment of ancestral trap types, and the observed trap type scores for each species. The maximum likelihood estimation procedure searches for model parameters that maximise the likelihood function (Yang et al., 1995). They provide the parameter values that best explain the observed trap type distribution under each model, and these estimates allow us to evaluate the likelihood of the observed data given each model and compare the fit of the two models to the data. Finally, the Akaike Information Criterion (AIC) was used to assess the statistical significance of the difference in fit between the two models and determine which model better explains the trap type distribution (Lanfear et al., 2014). In the context of the maximum likelihood analysis for model comparison, the Akaike Information Criterion (AIC) is a widely used statistical measure to assess the relative goodness-of-fit of competing models. However, to account for the sample size and avoid bias in small sample sizes, the AICc was used in model selection, especially when the number of parameters in the models is relatively large compared to the sample size (Burnham &amp; Anderson, 2004). This applies to one of our models, the ARD (all-rates-different) model, which consists of 110 parameters. By running the maximum likelihood analysis on the score matrices derived from the null hypothesis model and the pitcher hypothesis model, we can quantitatively evaluate the support for each model and determine which model best fits. </w:t>
      </w:r>
    </w:p>
    <w:p w14:paraId="57785467" w14:textId="77777777" w:rsidR="00E047B9" w:rsidRDefault="00E047B9">
      <w:pPr>
        <w:spacing w:line="360" w:lineRule="auto"/>
        <w:ind w:firstLine="720"/>
        <w:jc w:val="both"/>
        <w:rPr>
          <w:rFonts w:ascii="Times New Roman" w:eastAsia="Times New Roman" w:hAnsi="Times New Roman" w:cs="Times New Roman"/>
          <w:sz w:val="24"/>
          <w:szCs w:val="24"/>
        </w:rPr>
      </w:pPr>
    </w:p>
    <w:p w14:paraId="3E4AC5B1" w14:textId="77777777" w:rsidR="00E047B9" w:rsidRDefault="00000000">
      <w:pPr>
        <w:pStyle w:val="Heading3"/>
        <w:rPr>
          <w:rFonts w:ascii="Times New Roman" w:eastAsia="Times New Roman" w:hAnsi="Times New Roman" w:cs="Times New Roman"/>
          <w:b/>
          <w:color w:val="000000"/>
        </w:rPr>
      </w:pPr>
      <w:bookmarkStart w:id="203" w:name="_Toc150735227"/>
      <w:r>
        <w:rPr>
          <w:rFonts w:ascii="Times New Roman" w:eastAsia="Times New Roman" w:hAnsi="Times New Roman" w:cs="Times New Roman"/>
          <w:b/>
          <w:color w:val="000000"/>
        </w:rPr>
        <w:t>2.2.6 Ancestral State Estimation by BioGeoBEARS</w:t>
      </w:r>
      <w:bookmarkEnd w:id="203"/>
    </w:p>
    <w:p w14:paraId="558EDBB6" w14:textId="77777777" w:rsidR="00E047B9" w:rsidRDefault="00E047B9"/>
    <w:p w14:paraId="648FA8BC"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 the best model selected based on the AIC and equal-rates null model, we performed ancestral state estimation to infer the most likely trap types of ancestral species in the phylogenetic tree using ‘BioGeoBEARS’ (Matzke, 2013). Ancestral state estimation allows us to reconstruct the trap-type evolution throughout the evolutionary history of the carnivorous plant lineage (Wilson et al., 2022). We assigned trap-type states to internal nodes (ancestors) in the phylogenetic tree based on the observed trap types of extant species and the model of trap-type evolution. Phylogenetic stochastic mapping incorporated probabilistic considerations into the ancestral state estimation process. This method simulates the evolution of trap types across the phylogenetic tree while considering the uncertainty associated with character changes. By implementing multiple stochastic simulations, each accounting for the variability in evolutionary processes, we generated a distribution of potential trap-type histories for each ancestral node. Phylogenetic stochastic mapping extends the traditional ancestral state </w:t>
      </w:r>
      <w:r>
        <w:rPr>
          <w:rFonts w:ascii="Times New Roman" w:eastAsia="Times New Roman" w:hAnsi="Times New Roman" w:cs="Times New Roman"/>
          <w:sz w:val="24"/>
          <w:szCs w:val="24"/>
        </w:rPr>
        <w:lastRenderedPageBreak/>
        <w:t>estimation by acknowledging that character evolution is inherently stochastic. The approach allows for the exploration of alternative scenarios in which different trap types may have arisen at ancestral nodes, providing a more nuanced understanding of the potential states of these common ancestors. This probabilistic framework gives us insights into the likelihood of transitions between different trap types and the associated uncertainty in these evolutionary events. This integrative approach, combining the best model selected through AIC with phylogenetic stochastic mapping, enhances the robustness of our ancestral state reconstructions. It acknowledges the inherent complexity and uncertainty in the evolution of trap types within the carnivorous plant lineage. It provides a more comprehensive and realistic depiction of the ancestral states and their associated confidence intervals across the phylogeny.</w:t>
      </w:r>
    </w:p>
    <w:p w14:paraId="76492968" w14:textId="77777777" w:rsidR="00E047B9" w:rsidRDefault="00E047B9">
      <w:pPr>
        <w:spacing w:line="360" w:lineRule="auto"/>
        <w:ind w:firstLine="720"/>
        <w:jc w:val="both"/>
        <w:rPr>
          <w:rFonts w:ascii="Times New Roman" w:eastAsia="Times New Roman" w:hAnsi="Times New Roman" w:cs="Times New Roman"/>
          <w:sz w:val="24"/>
          <w:szCs w:val="24"/>
        </w:rPr>
      </w:pPr>
    </w:p>
    <w:p w14:paraId="6FC6774F" w14:textId="77777777" w:rsidR="00E047B9" w:rsidRDefault="00000000">
      <w:pPr>
        <w:pStyle w:val="Heading2"/>
        <w:spacing w:line="360" w:lineRule="auto"/>
        <w:jc w:val="both"/>
        <w:rPr>
          <w:rFonts w:ascii="Times New Roman" w:eastAsia="Times New Roman" w:hAnsi="Times New Roman" w:cs="Times New Roman"/>
          <w:b/>
        </w:rPr>
      </w:pPr>
      <w:bookmarkStart w:id="204" w:name="_Toc150735228"/>
      <w:r>
        <w:rPr>
          <w:rFonts w:ascii="Times New Roman" w:eastAsia="Times New Roman" w:hAnsi="Times New Roman" w:cs="Times New Roman"/>
          <w:b/>
        </w:rPr>
        <w:t>2.3 Results</w:t>
      </w:r>
      <w:bookmarkEnd w:id="204"/>
    </w:p>
    <w:p w14:paraId="2BDC0D8F" w14:textId="77777777" w:rsidR="00E047B9" w:rsidRDefault="00000000">
      <w:pPr>
        <w:pStyle w:val="Heading3"/>
        <w:rPr>
          <w:rFonts w:ascii="Times New Roman" w:eastAsia="Times New Roman" w:hAnsi="Times New Roman" w:cs="Times New Roman"/>
          <w:b/>
          <w:color w:val="000000"/>
        </w:rPr>
      </w:pPr>
      <w:bookmarkStart w:id="205" w:name="_Toc150735229"/>
      <w:r>
        <w:rPr>
          <w:rFonts w:ascii="Times New Roman" w:eastAsia="Times New Roman" w:hAnsi="Times New Roman" w:cs="Times New Roman"/>
          <w:b/>
          <w:color w:val="000000"/>
        </w:rPr>
        <w:t>2.3.1 Model Selection</w:t>
      </w:r>
      <w:bookmarkEnd w:id="205"/>
    </w:p>
    <w:p w14:paraId="3400E42B" w14:textId="77777777" w:rsidR="00E047B9" w:rsidRDefault="00E047B9"/>
    <w:p w14:paraId="213E087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 models provided a log-likelihood (LnL) and AIC with AIC weights for each model (</w:t>
      </w:r>
      <w:r>
        <w:rPr>
          <w:rFonts w:ascii="Times New Roman" w:eastAsia="Times New Roman" w:hAnsi="Times New Roman" w:cs="Times New Roman"/>
          <w:b/>
          <w:sz w:val="24"/>
          <w:szCs w:val="24"/>
        </w:rPr>
        <w:t>Table. 6</w:t>
      </w:r>
      <w:r>
        <w:rPr>
          <w:rFonts w:ascii="Times New Roman" w:eastAsia="Times New Roman" w:hAnsi="Times New Roman" w:cs="Times New Roman"/>
          <w:sz w:val="24"/>
          <w:szCs w:val="24"/>
        </w:rPr>
        <w:t>). The log-likelihoods, AICc values, and AICc weights serve as criteria for determining the model that most effectively fits our dataset. The model with the highest log-likelihood, the lowest AICc value, or the highest AICc weight is considered the optimal choice, indicating its superior fit to the observed data. The best-fitting model resM05 (pitcher hypothesis) was selected based on the lowest AIC value of 705.3996 and the highest AIC weight of 1 (</w:t>
      </w:r>
      <w:r>
        <w:rPr>
          <w:rFonts w:ascii="Times New Roman" w:eastAsia="Times New Roman" w:hAnsi="Times New Roman" w:cs="Times New Roman"/>
          <w:b/>
          <w:sz w:val="24"/>
          <w:szCs w:val="24"/>
        </w:rPr>
        <w:t>Table. 6</w:t>
      </w:r>
      <w:r>
        <w:rPr>
          <w:rFonts w:ascii="Times New Roman" w:eastAsia="Times New Roman" w:hAnsi="Times New Roman" w:cs="Times New Roman"/>
          <w:sz w:val="24"/>
          <w:szCs w:val="24"/>
        </w:rPr>
        <w:t>).</w:t>
      </w:r>
    </w:p>
    <w:p w14:paraId="63D74B3D" w14:textId="77777777" w:rsidR="00E047B9" w:rsidRDefault="00E047B9">
      <w:pPr>
        <w:rPr>
          <w:rFonts w:ascii="Times New Roman" w:eastAsia="Times New Roman" w:hAnsi="Times New Roman" w:cs="Times New Roman"/>
          <w:sz w:val="24"/>
          <w:szCs w:val="24"/>
        </w:rPr>
      </w:pPr>
    </w:p>
    <w:p w14:paraId="22740992" w14:textId="77777777" w:rsidR="007C5752" w:rsidRDefault="007C5752" w:rsidP="007C5752">
      <w:pPr>
        <w:pStyle w:val="Caption"/>
        <w:spacing w:line="360" w:lineRule="auto"/>
        <w:jc w:val="both"/>
        <w:rPr>
          <w:rFonts w:ascii="Times New Roman" w:hAnsi="Times New Roman" w:cs="Times New Roman"/>
          <w:b/>
          <w:bCs/>
          <w:color w:val="000000" w:themeColor="text1"/>
          <w:sz w:val="24"/>
          <w:szCs w:val="24"/>
        </w:rPr>
      </w:pPr>
    </w:p>
    <w:p w14:paraId="556E6216" w14:textId="13042E61" w:rsidR="00E047B9" w:rsidRPr="007C5752" w:rsidRDefault="007C5752" w:rsidP="007C5752">
      <w:pPr>
        <w:pStyle w:val="Caption"/>
        <w:spacing w:line="360" w:lineRule="auto"/>
        <w:jc w:val="both"/>
        <w:rPr>
          <w:rFonts w:ascii="Times New Roman" w:hAnsi="Times New Roman" w:cs="Times New Roman"/>
          <w:b/>
          <w:bCs/>
          <w:color w:val="000000" w:themeColor="text1"/>
          <w:sz w:val="24"/>
          <w:szCs w:val="24"/>
        </w:rPr>
      </w:pPr>
      <w:bookmarkStart w:id="206" w:name="_Toc150731424"/>
      <w:r w:rsidRPr="007C5752">
        <w:rPr>
          <w:rFonts w:ascii="Times New Roman" w:hAnsi="Times New Roman" w:cs="Times New Roman"/>
          <w:b/>
          <w:bCs/>
          <w:color w:val="000000" w:themeColor="text1"/>
          <w:sz w:val="24"/>
          <w:szCs w:val="24"/>
        </w:rPr>
        <w:t xml:space="preserve">Table </w:t>
      </w:r>
      <w:r w:rsidRPr="007C5752">
        <w:rPr>
          <w:rFonts w:ascii="Times New Roman" w:hAnsi="Times New Roman" w:cs="Times New Roman"/>
          <w:b/>
          <w:bCs/>
          <w:color w:val="000000" w:themeColor="text1"/>
          <w:sz w:val="24"/>
          <w:szCs w:val="24"/>
        </w:rPr>
        <w:fldChar w:fldCharType="begin"/>
      </w:r>
      <w:r w:rsidRPr="007C5752">
        <w:rPr>
          <w:rFonts w:ascii="Times New Roman" w:hAnsi="Times New Roman" w:cs="Times New Roman"/>
          <w:b/>
          <w:bCs/>
          <w:color w:val="000000" w:themeColor="text1"/>
          <w:sz w:val="24"/>
          <w:szCs w:val="24"/>
        </w:rPr>
        <w:instrText xml:space="preserve"> SEQ Table \* ARABIC </w:instrText>
      </w:r>
      <w:r w:rsidRPr="007C5752">
        <w:rPr>
          <w:rFonts w:ascii="Times New Roman" w:hAnsi="Times New Roman" w:cs="Times New Roman"/>
          <w:b/>
          <w:bCs/>
          <w:color w:val="000000" w:themeColor="text1"/>
          <w:sz w:val="24"/>
          <w:szCs w:val="24"/>
        </w:rPr>
        <w:fldChar w:fldCharType="separate"/>
      </w:r>
      <w:r w:rsidRPr="007C5752">
        <w:rPr>
          <w:rFonts w:ascii="Times New Roman" w:hAnsi="Times New Roman" w:cs="Times New Roman"/>
          <w:b/>
          <w:bCs/>
          <w:noProof/>
          <w:color w:val="000000" w:themeColor="text1"/>
          <w:sz w:val="24"/>
          <w:szCs w:val="24"/>
        </w:rPr>
        <w:t>6</w:t>
      </w:r>
      <w:r w:rsidRPr="007C5752">
        <w:rPr>
          <w:rFonts w:ascii="Times New Roman" w:hAnsi="Times New Roman" w:cs="Times New Roman"/>
          <w:b/>
          <w:bCs/>
          <w:color w:val="000000" w:themeColor="text1"/>
          <w:sz w:val="24"/>
          <w:szCs w:val="24"/>
        </w:rPr>
        <w:fldChar w:fldCharType="end"/>
      </w:r>
      <w:r w:rsidRPr="007C5752">
        <w:rPr>
          <w:rFonts w:ascii="Times New Roman" w:hAnsi="Times New Roman" w:cs="Times New Roman"/>
          <w:b/>
          <w:bCs/>
          <w:color w:val="000000" w:themeColor="text1"/>
          <w:sz w:val="24"/>
          <w:szCs w:val="24"/>
        </w:rPr>
        <w:t xml:space="preserve">: </w:t>
      </w:r>
      <w:r w:rsidRPr="007C5752">
        <w:rPr>
          <w:rFonts w:ascii="Times New Roman" w:hAnsi="Times New Roman" w:cs="Times New Roman"/>
          <w:i w:val="0"/>
          <w:iCs w:val="0"/>
          <w:color w:val="000000" w:themeColor="text1"/>
          <w:sz w:val="24"/>
          <w:szCs w:val="24"/>
        </w:rPr>
        <w:t>AIC summary table for each phylogenetic model (see section 2.4.1 for model descriptions). Provided are model log-likelihoods, deltaic, relative likelihood (</w:t>
      </w:r>
      <w:proofErr w:type="spellStart"/>
      <w:r w:rsidRPr="007C5752">
        <w:rPr>
          <w:rFonts w:ascii="Times New Roman" w:hAnsi="Times New Roman" w:cs="Times New Roman"/>
          <w:i w:val="0"/>
          <w:iCs w:val="0"/>
          <w:color w:val="000000" w:themeColor="text1"/>
          <w:sz w:val="24"/>
          <w:szCs w:val="24"/>
        </w:rPr>
        <w:t>rel_likes</w:t>
      </w:r>
      <w:proofErr w:type="spellEnd"/>
      <w:r w:rsidRPr="007C5752">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7C5752">
        <w:rPr>
          <w:rFonts w:ascii="Times New Roman" w:hAnsi="Times New Roman" w:cs="Times New Roman"/>
          <w:i w:val="0"/>
          <w:iCs w:val="0"/>
          <w:color w:val="000000" w:themeColor="text1"/>
          <w:sz w:val="24"/>
          <w:szCs w:val="24"/>
        </w:rPr>
        <w:t>AIC values and weights.</w:t>
      </w:r>
      <w:bookmarkEnd w:id="206"/>
    </w:p>
    <w:p w14:paraId="06B5DAA9" w14:textId="77777777" w:rsidR="00E047B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A54D06" wp14:editId="4788A89C">
            <wp:extent cx="5731200" cy="1079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31200" cy="1079500"/>
                    </a:xfrm>
                    <a:prstGeom prst="rect">
                      <a:avLst/>
                    </a:prstGeom>
                    <a:ln/>
                  </pic:spPr>
                </pic:pic>
              </a:graphicData>
            </a:graphic>
          </wp:inline>
        </w:drawing>
      </w:r>
    </w:p>
    <w:p w14:paraId="488B80F8" w14:textId="63D6DC6C" w:rsidR="00E047B9" w:rsidRPr="007C5752" w:rsidRDefault="00000000" w:rsidP="007C5752">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bookmarkStart w:id="207" w:name="_yvebardv3ub9" w:colFirst="0" w:colLast="0"/>
      <w:bookmarkEnd w:id="207"/>
    </w:p>
    <w:p w14:paraId="2ADF8B5A" w14:textId="77777777" w:rsidR="00E047B9" w:rsidRDefault="00000000">
      <w:pPr>
        <w:pStyle w:val="Heading3"/>
        <w:rPr>
          <w:rFonts w:ascii="Times New Roman" w:eastAsia="Times New Roman" w:hAnsi="Times New Roman" w:cs="Times New Roman"/>
          <w:b/>
          <w:color w:val="000000"/>
        </w:rPr>
      </w:pPr>
      <w:bookmarkStart w:id="208" w:name="_Toc150735230"/>
      <w:r>
        <w:rPr>
          <w:rFonts w:ascii="Times New Roman" w:eastAsia="Times New Roman" w:hAnsi="Times New Roman" w:cs="Times New Roman"/>
          <w:b/>
          <w:color w:val="000000"/>
        </w:rPr>
        <w:lastRenderedPageBreak/>
        <w:t>2.3.2 Phylogenetic Stochastic Mapping</w:t>
      </w:r>
      <w:bookmarkEnd w:id="208"/>
    </w:p>
    <w:p w14:paraId="5CF1CCB1" w14:textId="77777777" w:rsidR="00E047B9" w:rsidRDefault="00E047B9"/>
    <w:p w14:paraId="434689B4" w14:textId="77777777" w:rsidR="00E047B9" w:rsidRDefault="00000000">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Under the best-fitting model resM05 (pitcher hypothesis) and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(equal-rates null model), both models indicated the maximum transition rate among the states from 8 to 9, which represents the transition from aerial pitcher to ground pitcher traps. The best-fitting res05 model in the stochastic mapping analysis for the transition from state 8 to state 9 (representing the transition from ground pitcher to amphibious pitcher plant), the simulations yielded the highest mean transition rate of 37.6. The standard deviation of the transition rates was 3.41, indicating some variability in the estimates. The 95% credible interval, computed from the 2.5th to the 97.5th percentiles, ranges from 31.68 to 41.00. This interval reflects the uncertainty associated with the transition rate, suggesting that, with 95% confidence, the true rate falls within this range. The maximum mean transition rate observed among the specified states during the simulations was 37.6, further emphasising the central tendency of the estimated transition rates.</w:t>
      </w:r>
    </w:p>
    <w:p w14:paraId="041D8B59" w14:textId="77777777" w:rsidR="00E047B9" w:rsidRDefault="00E047B9">
      <w:pPr>
        <w:spacing w:line="360" w:lineRule="auto"/>
        <w:jc w:val="both"/>
        <w:rPr>
          <w:rFonts w:ascii="Times New Roman" w:eastAsia="Times New Roman" w:hAnsi="Times New Roman" w:cs="Times New Roman"/>
          <w:sz w:val="24"/>
          <w:szCs w:val="24"/>
        </w:rPr>
      </w:pPr>
    </w:p>
    <w:p w14:paraId="7C77775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the equal-rates model, the transition from state 8 to state 9 was also the highest, and the stochastic mapping analysis produced a mean transition rate of 30.1, with a standard deviation of 1.73, indicating a relatively lower variability than other models. The 95% credible interval, calculated from the 2.5th to the 97.5th percentiles, ranges from 28 to 32, providing a measure of the uncertainty associated with the estimated transition rate. With 95% confidence, the true transition rate is expected to fall within this interval. The maximum mean transition rate observed among the specified states during the simulations was 30.1, underscoring the central tendency of the estimated transition rates under the equal-rates model.</w:t>
      </w:r>
    </w:p>
    <w:p w14:paraId="0E2A7D02" w14:textId="77777777" w:rsidR="00E047B9" w:rsidRDefault="00E047B9">
      <w:pPr>
        <w:spacing w:line="360" w:lineRule="auto"/>
        <w:ind w:firstLine="720"/>
        <w:jc w:val="both"/>
        <w:rPr>
          <w:rFonts w:ascii="Times New Roman" w:eastAsia="Times New Roman" w:hAnsi="Times New Roman" w:cs="Times New Roman"/>
          <w:sz w:val="24"/>
          <w:szCs w:val="24"/>
        </w:rPr>
      </w:pPr>
    </w:p>
    <w:p w14:paraId="0F0A69F4"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Phylogenetic stochastic mapping for the best fitting resM05 indicates that the ancestral amphibious trap (</w:t>
      </w:r>
      <w:r>
        <w:rPr>
          <w:rFonts w:ascii="Times New Roman" w:eastAsia="Times New Roman" w:hAnsi="Times New Roman" w:cs="Times New Roman"/>
          <w:sz w:val="24"/>
          <w:szCs w:val="24"/>
          <w:shd w:val="clear" w:color="auto" w:fill="ADD8E6"/>
        </w:rPr>
        <w:t>light blue</w:t>
      </w:r>
      <w:r>
        <w:rPr>
          <w:rFonts w:ascii="Times New Roman" w:eastAsia="Times New Roman" w:hAnsi="Times New Roman" w:cs="Times New Roman"/>
          <w:sz w:val="24"/>
          <w:szCs w:val="24"/>
        </w:rPr>
        <w:t>) and ancestral trap state of both transitional and ground sticky (</w:t>
      </w:r>
      <w:r>
        <w:rPr>
          <w:rFonts w:ascii="Times New Roman" w:eastAsia="Times New Roman" w:hAnsi="Times New Roman" w:cs="Times New Roman"/>
          <w:sz w:val="24"/>
          <w:szCs w:val="24"/>
          <w:shd w:val="clear" w:color="auto" w:fill="A9A9A9"/>
        </w:rPr>
        <w:t>light grey</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FFA500"/>
        </w:rPr>
        <w:t>orange</w:t>
      </w:r>
      <w:r>
        <w:rPr>
          <w:rFonts w:ascii="Times New Roman" w:eastAsia="Times New Roman" w:hAnsi="Times New Roman" w:cs="Times New Roman"/>
          <w:sz w:val="24"/>
          <w:szCs w:val="24"/>
        </w:rPr>
        <w:t>) share the same common ancestor of ground and aerial pitcher trap (</w:t>
      </w:r>
      <w:r>
        <w:rPr>
          <w:rFonts w:ascii="Times New Roman" w:eastAsia="Times New Roman" w:hAnsi="Times New Roman" w:cs="Times New Roman"/>
          <w:color w:val="FFFFFF"/>
          <w:sz w:val="24"/>
          <w:szCs w:val="24"/>
          <w:highlight w:val="darkGreen"/>
        </w:rPr>
        <w:t>light green</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04CD00"/>
        </w:rPr>
        <w:t>dark green</w:t>
      </w:r>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2</w:t>
      </w:r>
      <w:r>
        <w:rPr>
          <w:rFonts w:ascii="Times New Roman" w:eastAsia="Times New Roman" w:hAnsi="Times New Roman" w:cs="Times New Roman"/>
          <w:sz w:val="24"/>
          <w:szCs w:val="24"/>
        </w:rPr>
        <w:t xml:space="preserve">). In contrast,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equal-rates model shows different ancestral state, where ancestral ground sticky trap (</w:t>
      </w:r>
      <w:r>
        <w:rPr>
          <w:rFonts w:ascii="Times New Roman" w:eastAsia="Times New Roman" w:hAnsi="Times New Roman" w:cs="Times New Roman"/>
          <w:sz w:val="24"/>
          <w:szCs w:val="24"/>
          <w:shd w:val="clear" w:color="auto" w:fill="FFA500"/>
        </w:rPr>
        <w:t>orange</w:t>
      </w:r>
      <w:r>
        <w:rPr>
          <w:rFonts w:ascii="Times New Roman" w:eastAsia="Times New Roman" w:hAnsi="Times New Roman" w:cs="Times New Roman"/>
          <w:sz w:val="24"/>
          <w:szCs w:val="24"/>
        </w:rPr>
        <w:t>) and aquatic pitcher trap (</w:t>
      </w:r>
      <w:r>
        <w:rPr>
          <w:rFonts w:ascii="Times New Roman" w:eastAsia="Times New Roman" w:hAnsi="Times New Roman" w:cs="Times New Roman"/>
          <w:color w:val="FFFFFF"/>
          <w:sz w:val="24"/>
          <w:szCs w:val="24"/>
          <w:highlight w:val="darkBlue"/>
        </w:rPr>
        <w:t>blue</w:t>
      </w:r>
      <w:r>
        <w:rPr>
          <w:rFonts w:ascii="Times New Roman" w:eastAsia="Times New Roman" w:hAnsi="Times New Roman" w:cs="Times New Roman"/>
          <w:sz w:val="24"/>
          <w:szCs w:val="24"/>
        </w:rPr>
        <w:t>) share the same common ancestor of aquatic pitcher trap (</w:t>
      </w:r>
      <w:r>
        <w:rPr>
          <w:rFonts w:ascii="Times New Roman" w:eastAsia="Times New Roman" w:hAnsi="Times New Roman" w:cs="Times New Roman"/>
          <w:color w:val="FFFFFF"/>
          <w:sz w:val="24"/>
          <w:szCs w:val="24"/>
          <w:highlight w:val="darkBlue"/>
        </w:rPr>
        <w:t>blue</w:t>
      </w:r>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3</w:t>
      </w:r>
      <w:r>
        <w:rPr>
          <w:rFonts w:ascii="Times New Roman" w:eastAsia="Times New Roman" w:hAnsi="Times New Roman" w:cs="Times New Roman"/>
          <w:sz w:val="24"/>
          <w:szCs w:val="24"/>
        </w:rPr>
        <w:t xml:space="preserve">). </w:t>
      </w:r>
    </w:p>
    <w:p w14:paraId="1D8F8046" w14:textId="77777777" w:rsidR="00E047B9" w:rsidRDefault="00E047B9">
      <w:pPr>
        <w:spacing w:line="360" w:lineRule="auto"/>
        <w:jc w:val="both"/>
        <w:rPr>
          <w:rFonts w:ascii="Times New Roman" w:eastAsia="Times New Roman" w:hAnsi="Times New Roman" w:cs="Times New Roman"/>
          <w:sz w:val="24"/>
          <w:szCs w:val="24"/>
        </w:rPr>
      </w:pPr>
    </w:p>
    <w:p w14:paraId="2538AD9C" w14:textId="77777777" w:rsidR="00E047B9" w:rsidRDefault="00E047B9">
      <w:pPr>
        <w:rPr>
          <w:rFonts w:ascii="Times New Roman" w:eastAsia="Times New Roman" w:hAnsi="Times New Roman" w:cs="Times New Roman"/>
          <w:sz w:val="24"/>
          <w:szCs w:val="24"/>
        </w:rPr>
      </w:pPr>
    </w:p>
    <w:p w14:paraId="0A690BA6" w14:textId="77777777" w:rsidR="00E047B9" w:rsidRDefault="00000000">
      <w:r>
        <w:tab/>
      </w:r>
    </w:p>
    <w:p w14:paraId="7AF087D6" w14:textId="77777777" w:rsidR="00E047B9" w:rsidRDefault="00000000">
      <w:pPr>
        <w:jc w:val="center"/>
      </w:pPr>
      <w:r>
        <w:rPr>
          <w:noProof/>
        </w:rPr>
        <w:lastRenderedPageBreak/>
        <w:drawing>
          <wp:inline distT="114300" distB="114300" distL="114300" distR="114300" wp14:anchorId="60B942CF" wp14:editId="3E44ECBF">
            <wp:extent cx="5731200" cy="32385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31200" cy="3238500"/>
                    </a:xfrm>
                    <a:prstGeom prst="rect">
                      <a:avLst/>
                    </a:prstGeom>
                    <a:ln w="12700">
                      <a:solidFill>
                        <a:srgbClr val="000000"/>
                      </a:solidFill>
                      <a:prstDash val="solid"/>
                    </a:ln>
                  </pic:spPr>
                </pic:pic>
              </a:graphicData>
            </a:graphic>
          </wp:inline>
        </w:drawing>
      </w:r>
    </w:p>
    <w:p w14:paraId="1A1A7EAD" w14:textId="26F7FE5C" w:rsidR="00E047B9" w:rsidRPr="00CF6D49" w:rsidRDefault="007C5752" w:rsidP="00CF6D49">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209" w:name="_Toc150731924"/>
      <w:r w:rsidRPr="00CF6D49">
        <w:rPr>
          <w:rFonts w:ascii="Times New Roman" w:hAnsi="Times New Roman" w:cs="Times New Roman"/>
          <w:b/>
          <w:bCs/>
          <w:i w:val="0"/>
          <w:iCs w:val="0"/>
          <w:color w:val="000000" w:themeColor="text1"/>
          <w:sz w:val="24"/>
          <w:szCs w:val="24"/>
        </w:rPr>
        <w:t xml:space="preserve">Figure </w:t>
      </w:r>
      <w:r w:rsidRPr="00CF6D49">
        <w:rPr>
          <w:rFonts w:ascii="Times New Roman" w:hAnsi="Times New Roman" w:cs="Times New Roman"/>
          <w:b/>
          <w:bCs/>
          <w:i w:val="0"/>
          <w:iCs w:val="0"/>
          <w:color w:val="000000" w:themeColor="text1"/>
          <w:sz w:val="24"/>
          <w:szCs w:val="24"/>
        </w:rPr>
        <w:fldChar w:fldCharType="begin"/>
      </w:r>
      <w:r w:rsidRPr="00CF6D49">
        <w:rPr>
          <w:rFonts w:ascii="Times New Roman" w:hAnsi="Times New Roman" w:cs="Times New Roman"/>
          <w:b/>
          <w:bCs/>
          <w:i w:val="0"/>
          <w:iCs w:val="0"/>
          <w:color w:val="000000" w:themeColor="text1"/>
          <w:sz w:val="24"/>
          <w:szCs w:val="24"/>
        </w:rPr>
        <w:instrText xml:space="preserve"> SEQ Figure \* ARABIC </w:instrText>
      </w:r>
      <w:r w:rsidRPr="00CF6D49">
        <w:rPr>
          <w:rFonts w:ascii="Times New Roman" w:hAnsi="Times New Roman" w:cs="Times New Roman"/>
          <w:b/>
          <w:bCs/>
          <w:i w:val="0"/>
          <w:iCs w:val="0"/>
          <w:color w:val="000000" w:themeColor="text1"/>
          <w:sz w:val="24"/>
          <w:szCs w:val="24"/>
        </w:rPr>
        <w:fldChar w:fldCharType="separate"/>
      </w:r>
      <w:r w:rsidR="00CF6D49">
        <w:rPr>
          <w:rFonts w:ascii="Times New Roman" w:hAnsi="Times New Roman" w:cs="Times New Roman"/>
          <w:b/>
          <w:bCs/>
          <w:i w:val="0"/>
          <w:iCs w:val="0"/>
          <w:noProof/>
          <w:color w:val="000000" w:themeColor="text1"/>
          <w:sz w:val="24"/>
          <w:szCs w:val="24"/>
        </w:rPr>
        <w:t>2</w:t>
      </w:r>
      <w:r w:rsidRPr="00CF6D49">
        <w:rPr>
          <w:rFonts w:ascii="Times New Roman" w:hAnsi="Times New Roman" w:cs="Times New Roman"/>
          <w:b/>
          <w:bCs/>
          <w:i w:val="0"/>
          <w:iCs w:val="0"/>
          <w:color w:val="000000" w:themeColor="text1"/>
          <w:sz w:val="24"/>
          <w:szCs w:val="24"/>
        </w:rPr>
        <w:fldChar w:fldCharType="end"/>
      </w:r>
      <w:r w:rsidRPr="00CF6D49">
        <w:rPr>
          <w:rFonts w:ascii="Times New Roman" w:hAnsi="Times New Roman" w:cs="Times New Roman"/>
          <w:b/>
          <w:bCs/>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Phylogenetic stochastic mapping under the best-fitting model, resM05, reveals that the common ancestor of ground and aerial pitcher traps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highlight w:val="darkGreen"/>
        </w:rPr>
        <w:t>light green</w:t>
      </w:r>
      <w:r w:rsidRPr="00CF6D49">
        <w:rPr>
          <w:rFonts w:ascii="Times New Roman" w:eastAsia="Times New Roman" w:hAnsi="Times New Roman" w:cs="Times New Roman"/>
          <w:i w:val="0"/>
          <w:iCs w:val="0"/>
          <w:color w:val="000000" w:themeColor="text1"/>
          <w:sz w:val="24"/>
          <w:szCs w:val="24"/>
        </w:rPr>
        <w:t xml:space="preserve"> and </w:t>
      </w:r>
      <w:r w:rsidRPr="00CF6D49">
        <w:rPr>
          <w:rFonts w:ascii="Times New Roman" w:eastAsia="Times New Roman" w:hAnsi="Times New Roman" w:cs="Times New Roman"/>
          <w:i w:val="0"/>
          <w:iCs w:val="0"/>
          <w:color w:val="000000" w:themeColor="text1"/>
          <w:sz w:val="24"/>
          <w:szCs w:val="24"/>
          <w:shd w:val="clear" w:color="auto" w:fill="04CD00"/>
        </w:rPr>
        <w:t>dark green</w:t>
      </w:r>
      <w:r w:rsidRPr="00CF6D49">
        <w:rPr>
          <w:rFonts w:ascii="Times New Roman" w:eastAsia="Times New Roman" w:hAnsi="Times New Roman" w:cs="Times New Roman"/>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is shared with the ancestral amphibious trap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shd w:val="clear" w:color="auto" w:fill="ADD8E6"/>
        </w:rPr>
        <w:t>light blue</w:t>
      </w:r>
      <w:r w:rsidRPr="00CF6D49">
        <w:rPr>
          <w:rFonts w:ascii="Times New Roman" w:eastAsia="Times New Roman" w:hAnsi="Times New Roman" w:cs="Times New Roman"/>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and the ancestral trap state of both transitional and ground sticky traps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shd w:val="clear" w:color="auto" w:fill="A9A9A9"/>
        </w:rPr>
        <w:t>light grey</w:t>
      </w:r>
      <w:r w:rsidRPr="00CF6D49">
        <w:rPr>
          <w:rFonts w:ascii="Times New Roman" w:eastAsia="Times New Roman" w:hAnsi="Times New Roman" w:cs="Times New Roman"/>
          <w:i w:val="0"/>
          <w:iCs w:val="0"/>
          <w:color w:val="000000" w:themeColor="text1"/>
          <w:sz w:val="24"/>
          <w:szCs w:val="24"/>
        </w:rPr>
        <w:t xml:space="preserve"> and </w:t>
      </w:r>
      <w:r w:rsidRPr="00CF6D49">
        <w:rPr>
          <w:rFonts w:ascii="Times New Roman" w:eastAsia="Times New Roman" w:hAnsi="Times New Roman" w:cs="Times New Roman"/>
          <w:i w:val="0"/>
          <w:iCs w:val="0"/>
          <w:color w:val="000000" w:themeColor="text1"/>
          <w:sz w:val="24"/>
          <w:szCs w:val="24"/>
          <w:shd w:val="clear" w:color="auto" w:fill="FFA500"/>
        </w:rPr>
        <w:t>orange</w:t>
      </w:r>
      <w:r w:rsidRPr="00CF6D49">
        <w:rPr>
          <w:rFonts w:ascii="Times New Roman" w:eastAsia="Times New Roman" w:hAnsi="Times New Roman" w:cs="Times New Roman"/>
          <w:i w:val="0"/>
          <w:iCs w:val="0"/>
          <w:color w:val="000000" w:themeColor="text1"/>
          <w:sz w:val="24"/>
          <w:szCs w:val="24"/>
        </w:rPr>
        <w:t>).</w:t>
      </w:r>
      <w:bookmarkEnd w:id="209"/>
      <w:r w:rsidRPr="00CF6D49">
        <w:rPr>
          <w:rFonts w:ascii="Times New Roman" w:eastAsia="Times New Roman" w:hAnsi="Times New Roman" w:cs="Times New Roman"/>
          <w:i w:val="0"/>
          <w:iCs w:val="0"/>
          <w:color w:val="000000" w:themeColor="text1"/>
          <w:sz w:val="24"/>
          <w:szCs w:val="24"/>
        </w:rPr>
        <w:t xml:space="preserve"> </w:t>
      </w:r>
    </w:p>
    <w:p w14:paraId="057A734A" w14:textId="77777777" w:rsidR="00E047B9" w:rsidRDefault="00E047B9"/>
    <w:p w14:paraId="45A59973" w14:textId="77777777" w:rsidR="00E047B9" w:rsidRDefault="00000000">
      <w:r>
        <w:rPr>
          <w:noProof/>
        </w:rPr>
        <w:drawing>
          <wp:inline distT="114300" distB="114300" distL="114300" distR="114300" wp14:anchorId="753B244A" wp14:editId="78EC20F7">
            <wp:extent cx="5731200" cy="31623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1200" cy="3162300"/>
                    </a:xfrm>
                    <a:prstGeom prst="rect">
                      <a:avLst/>
                    </a:prstGeom>
                    <a:ln w="12700">
                      <a:solidFill>
                        <a:srgbClr val="000000"/>
                      </a:solidFill>
                      <a:prstDash val="solid"/>
                    </a:ln>
                  </pic:spPr>
                </pic:pic>
              </a:graphicData>
            </a:graphic>
          </wp:inline>
        </w:drawing>
      </w:r>
    </w:p>
    <w:p w14:paraId="7CFCBA20" w14:textId="2C0B6A91" w:rsidR="00E047B9" w:rsidRPr="00CF6D49" w:rsidRDefault="00CF6D49" w:rsidP="00CF6D49">
      <w:pPr>
        <w:pStyle w:val="Caption"/>
        <w:spacing w:line="360" w:lineRule="auto"/>
        <w:jc w:val="both"/>
        <w:rPr>
          <w:rFonts w:ascii="Times New Roman" w:eastAsia="Times New Roman" w:hAnsi="Times New Roman" w:cs="Times New Roman"/>
          <w:b/>
          <w:bCs/>
          <w:i w:val="0"/>
          <w:iCs w:val="0"/>
          <w:sz w:val="24"/>
          <w:szCs w:val="24"/>
        </w:rPr>
      </w:pPr>
      <w:bookmarkStart w:id="210" w:name="_Toc150731925"/>
      <w:r w:rsidRPr="00CF6D49">
        <w:rPr>
          <w:rFonts w:ascii="Times New Roman" w:hAnsi="Times New Roman" w:cs="Times New Roman"/>
          <w:b/>
          <w:bCs/>
          <w:i w:val="0"/>
          <w:iCs w:val="0"/>
          <w:sz w:val="24"/>
          <w:szCs w:val="24"/>
        </w:rPr>
        <w:t xml:space="preserve">Figure </w:t>
      </w:r>
      <w:r w:rsidRPr="00CF6D49">
        <w:rPr>
          <w:rFonts w:ascii="Times New Roman" w:hAnsi="Times New Roman" w:cs="Times New Roman"/>
          <w:b/>
          <w:bCs/>
          <w:i w:val="0"/>
          <w:iCs w:val="0"/>
          <w:sz w:val="24"/>
          <w:szCs w:val="24"/>
        </w:rPr>
        <w:fldChar w:fldCharType="begin"/>
      </w:r>
      <w:r w:rsidRPr="00CF6D49">
        <w:rPr>
          <w:rFonts w:ascii="Times New Roman" w:hAnsi="Times New Roman" w:cs="Times New Roman"/>
          <w:b/>
          <w:bCs/>
          <w:i w:val="0"/>
          <w:iCs w:val="0"/>
          <w:sz w:val="24"/>
          <w:szCs w:val="24"/>
        </w:rPr>
        <w:instrText xml:space="preserve"> SEQ Figure \* ARABIC </w:instrText>
      </w:r>
      <w:r w:rsidRPr="00CF6D49">
        <w:rPr>
          <w:rFonts w:ascii="Times New Roman" w:hAnsi="Times New Roman" w:cs="Times New Roman"/>
          <w:b/>
          <w:bCs/>
          <w:i w:val="0"/>
          <w:iCs w:val="0"/>
          <w:sz w:val="24"/>
          <w:szCs w:val="24"/>
        </w:rPr>
        <w:fldChar w:fldCharType="separate"/>
      </w:r>
      <w:r w:rsidRPr="00CF6D49">
        <w:rPr>
          <w:rFonts w:ascii="Times New Roman" w:hAnsi="Times New Roman" w:cs="Times New Roman"/>
          <w:b/>
          <w:bCs/>
          <w:i w:val="0"/>
          <w:iCs w:val="0"/>
          <w:noProof/>
          <w:sz w:val="24"/>
          <w:szCs w:val="24"/>
        </w:rPr>
        <w:t>3</w:t>
      </w:r>
      <w:r w:rsidRPr="00CF6D49">
        <w:rPr>
          <w:rFonts w:ascii="Times New Roman" w:hAnsi="Times New Roman" w:cs="Times New Roman"/>
          <w:b/>
          <w:bCs/>
          <w:i w:val="0"/>
          <w:iCs w:val="0"/>
          <w:sz w:val="24"/>
          <w:szCs w:val="24"/>
        </w:rPr>
        <w:fldChar w:fldCharType="end"/>
      </w:r>
      <w:r w:rsidRPr="00CF6D49">
        <w:rPr>
          <w:rFonts w:ascii="Times New Roman" w:hAnsi="Times New Roman" w:cs="Times New Roman"/>
          <w:b/>
          <w:bCs/>
          <w:i w:val="0"/>
          <w:iCs w:val="0"/>
          <w:sz w:val="24"/>
          <w:szCs w:val="24"/>
        </w:rPr>
        <w:t xml:space="preserve">: </w:t>
      </w:r>
      <w:r w:rsidRPr="00CF6D49">
        <w:rPr>
          <w:rFonts w:ascii="Times New Roman" w:hAnsi="Times New Roman" w:cs="Times New Roman"/>
          <w:i w:val="0"/>
          <w:iCs w:val="0"/>
          <w:color w:val="374151"/>
          <w:sz w:val="24"/>
          <w:szCs w:val="24"/>
          <w:shd w:val="clear" w:color="auto" w:fill="F7F7F8"/>
        </w:rPr>
        <w:t>Phylogenetic stochastic mapping</w:t>
      </w:r>
      <w:r w:rsidRPr="00CF6D49">
        <w:rPr>
          <w:rFonts w:ascii="Times New Roman" w:eastAsia="Times New Roman" w:hAnsi="Times New Roman" w:cs="Times New Roman"/>
          <w:i w:val="0"/>
          <w:iCs w:val="0"/>
          <w:sz w:val="24"/>
          <w:szCs w:val="24"/>
        </w:rPr>
        <w:t xml:space="preserve"> </w:t>
      </w:r>
      <w:r w:rsidRPr="00CF6D49">
        <w:rPr>
          <w:rFonts w:ascii="Times New Roman" w:hAnsi="Times New Roman" w:cs="Times New Roman"/>
          <w:i w:val="0"/>
          <w:iCs w:val="0"/>
          <w:color w:val="374151"/>
          <w:sz w:val="24"/>
          <w:szCs w:val="24"/>
          <w:shd w:val="clear" w:color="auto" w:fill="F7F7F8"/>
        </w:rPr>
        <w:t>under the equal-rates model (</w:t>
      </w:r>
      <w:proofErr w:type="spellStart"/>
      <w:r w:rsidRPr="00CF6D49">
        <w:rPr>
          <w:rFonts w:ascii="Times New Roman" w:hAnsi="Times New Roman" w:cs="Times New Roman"/>
          <w:i w:val="0"/>
          <w:iCs w:val="0"/>
          <w:color w:val="374151"/>
          <w:sz w:val="24"/>
          <w:szCs w:val="24"/>
          <w:shd w:val="clear" w:color="auto" w:fill="F7F7F8"/>
        </w:rPr>
        <w:t>resER</w:t>
      </w:r>
      <w:proofErr w:type="spellEnd"/>
      <w:r w:rsidRPr="00CF6D49">
        <w:rPr>
          <w:rFonts w:ascii="Times New Roman" w:hAnsi="Times New Roman" w:cs="Times New Roman"/>
          <w:i w:val="0"/>
          <w:iCs w:val="0"/>
          <w:color w:val="374151"/>
          <w:sz w:val="24"/>
          <w:szCs w:val="24"/>
          <w:shd w:val="clear" w:color="auto" w:fill="F7F7F8"/>
        </w:rPr>
        <w:t xml:space="preserve">), the ancestral ground sticky trap </w:t>
      </w:r>
      <w:r w:rsidRPr="00CF6D49">
        <w:rPr>
          <w:rFonts w:ascii="Times New Roman" w:eastAsia="Times New Roman" w:hAnsi="Times New Roman" w:cs="Times New Roman"/>
          <w:i w:val="0"/>
          <w:iCs w:val="0"/>
          <w:sz w:val="24"/>
          <w:szCs w:val="24"/>
        </w:rPr>
        <w:t>(</w:t>
      </w:r>
      <w:r w:rsidRPr="00CF6D49">
        <w:rPr>
          <w:rFonts w:ascii="Times New Roman" w:eastAsia="Times New Roman" w:hAnsi="Times New Roman" w:cs="Times New Roman"/>
          <w:i w:val="0"/>
          <w:iCs w:val="0"/>
          <w:sz w:val="24"/>
          <w:szCs w:val="24"/>
          <w:shd w:val="clear" w:color="auto" w:fill="FFA500"/>
        </w:rPr>
        <w:t>orange</w:t>
      </w:r>
      <w:r w:rsidRPr="00CF6D49">
        <w:rPr>
          <w:rFonts w:ascii="Times New Roman" w:eastAsia="Times New Roman" w:hAnsi="Times New Roman" w:cs="Times New Roman"/>
          <w:i w:val="0"/>
          <w:iCs w:val="0"/>
          <w:sz w:val="24"/>
          <w:szCs w:val="24"/>
        </w:rPr>
        <w:t>)</w:t>
      </w:r>
      <w:r w:rsidRPr="00CF6D49">
        <w:rPr>
          <w:rFonts w:ascii="Times New Roman" w:hAnsi="Times New Roman" w:cs="Times New Roman"/>
          <w:i w:val="0"/>
          <w:iCs w:val="0"/>
          <w:color w:val="374151"/>
          <w:sz w:val="24"/>
          <w:szCs w:val="24"/>
          <w:shd w:val="clear" w:color="auto" w:fill="F7F7F8"/>
        </w:rPr>
        <w:t xml:space="preserve"> and aquatic pitcher trap </w:t>
      </w:r>
      <w:r w:rsidRPr="00CF6D49">
        <w:rPr>
          <w:rFonts w:ascii="Times New Roman" w:eastAsia="Times New Roman" w:hAnsi="Times New Roman" w:cs="Times New Roman"/>
          <w:i w:val="0"/>
          <w:iCs w:val="0"/>
          <w:sz w:val="24"/>
          <w:szCs w:val="24"/>
        </w:rPr>
        <w:t>(</w:t>
      </w:r>
      <w:proofErr w:type="gramStart"/>
      <w:r w:rsidRPr="00CF6D49">
        <w:rPr>
          <w:rFonts w:ascii="Times New Roman" w:eastAsia="Times New Roman" w:hAnsi="Times New Roman" w:cs="Times New Roman"/>
          <w:i w:val="0"/>
          <w:iCs w:val="0"/>
          <w:color w:val="FFFFFF"/>
          <w:sz w:val="24"/>
          <w:szCs w:val="24"/>
          <w:highlight w:val="darkBlue"/>
        </w:rPr>
        <w:t>blue</w:t>
      </w:r>
      <w:r w:rsidRPr="00CF6D49">
        <w:rPr>
          <w:rFonts w:ascii="Times New Roman" w:eastAsia="Times New Roman" w:hAnsi="Times New Roman" w:cs="Times New Roman"/>
          <w:i w:val="0"/>
          <w:iCs w:val="0"/>
          <w:sz w:val="24"/>
          <w:szCs w:val="24"/>
        </w:rPr>
        <w:t xml:space="preserve">) </w:t>
      </w:r>
      <w:r w:rsidRPr="00CF6D49">
        <w:rPr>
          <w:rFonts w:ascii="Times New Roman" w:hAnsi="Times New Roman" w:cs="Times New Roman"/>
          <w:i w:val="0"/>
          <w:iCs w:val="0"/>
          <w:color w:val="374151"/>
          <w:sz w:val="24"/>
          <w:szCs w:val="24"/>
          <w:shd w:val="clear" w:color="auto" w:fill="F7F7F8"/>
        </w:rPr>
        <w:t xml:space="preserve"> exhibit</w:t>
      </w:r>
      <w:proofErr w:type="gramEnd"/>
      <w:r w:rsidRPr="00CF6D49">
        <w:rPr>
          <w:rFonts w:ascii="Times New Roman" w:hAnsi="Times New Roman" w:cs="Times New Roman"/>
          <w:i w:val="0"/>
          <w:iCs w:val="0"/>
          <w:color w:val="374151"/>
          <w:sz w:val="24"/>
          <w:szCs w:val="24"/>
          <w:shd w:val="clear" w:color="auto" w:fill="F7F7F8"/>
        </w:rPr>
        <w:t xml:space="preserve"> a different ancestral state, sharing the same common ancestor of the aquatic pitcher traps </w:t>
      </w:r>
      <w:r w:rsidRPr="00CF6D49">
        <w:rPr>
          <w:rFonts w:ascii="Times New Roman" w:eastAsia="Times New Roman" w:hAnsi="Times New Roman" w:cs="Times New Roman"/>
          <w:i w:val="0"/>
          <w:iCs w:val="0"/>
          <w:sz w:val="24"/>
          <w:szCs w:val="24"/>
        </w:rPr>
        <w:t>(</w:t>
      </w:r>
      <w:r w:rsidRPr="00CF6D49">
        <w:rPr>
          <w:rFonts w:ascii="Times New Roman" w:eastAsia="Times New Roman" w:hAnsi="Times New Roman" w:cs="Times New Roman"/>
          <w:i w:val="0"/>
          <w:iCs w:val="0"/>
          <w:color w:val="FFFFFF"/>
          <w:sz w:val="24"/>
          <w:szCs w:val="24"/>
          <w:highlight w:val="darkBlue"/>
        </w:rPr>
        <w:t>blue</w:t>
      </w:r>
      <w:r w:rsidRPr="00CF6D49">
        <w:rPr>
          <w:rFonts w:ascii="Times New Roman" w:eastAsia="Times New Roman" w:hAnsi="Times New Roman" w:cs="Times New Roman"/>
          <w:i w:val="0"/>
          <w:iCs w:val="0"/>
          <w:sz w:val="24"/>
          <w:szCs w:val="24"/>
        </w:rPr>
        <w:t>).</w:t>
      </w:r>
      <w:bookmarkEnd w:id="210"/>
      <w:r w:rsidRPr="00CF6D49">
        <w:rPr>
          <w:rFonts w:ascii="Times New Roman" w:eastAsia="Times New Roman" w:hAnsi="Times New Roman" w:cs="Times New Roman"/>
          <w:b/>
          <w:bCs/>
          <w:i w:val="0"/>
          <w:iCs w:val="0"/>
          <w:sz w:val="24"/>
          <w:szCs w:val="24"/>
        </w:rPr>
        <w:t xml:space="preserve"> </w:t>
      </w:r>
    </w:p>
    <w:p w14:paraId="067D464E" w14:textId="77777777" w:rsidR="00E047B9" w:rsidRDefault="00E047B9">
      <w:pPr>
        <w:rPr>
          <w:rFonts w:ascii="Times New Roman" w:eastAsia="Times New Roman" w:hAnsi="Times New Roman" w:cs="Times New Roman"/>
          <w:b/>
          <w:sz w:val="24"/>
          <w:szCs w:val="24"/>
        </w:rPr>
      </w:pPr>
    </w:p>
    <w:p w14:paraId="0EFEC860" w14:textId="77777777" w:rsidR="00E047B9" w:rsidRDefault="00E047B9">
      <w:pPr>
        <w:rPr>
          <w:rFonts w:ascii="Times New Roman" w:eastAsia="Times New Roman" w:hAnsi="Times New Roman" w:cs="Times New Roman"/>
          <w:b/>
          <w:sz w:val="24"/>
          <w:szCs w:val="24"/>
        </w:rPr>
      </w:pPr>
    </w:p>
    <w:p w14:paraId="5F59BA87" w14:textId="77777777" w:rsidR="00E047B9" w:rsidRDefault="00E047B9">
      <w:pPr>
        <w:rPr>
          <w:rFonts w:ascii="Times New Roman" w:eastAsia="Times New Roman" w:hAnsi="Times New Roman" w:cs="Times New Roman"/>
          <w:b/>
          <w:sz w:val="24"/>
          <w:szCs w:val="24"/>
        </w:rPr>
      </w:pPr>
    </w:p>
    <w:p w14:paraId="1055BAF7" w14:textId="77777777" w:rsidR="00E047B9" w:rsidRDefault="00000000">
      <w:pPr>
        <w:pStyle w:val="Heading2"/>
        <w:spacing w:line="360" w:lineRule="auto"/>
        <w:jc w:val="both"/>
        <w:rPr>
          <w:rFonts w:ascii="Times New Roman" w:eastAsia="Times New Roman" w:hAnsi="Times New Roman" w:cs="Times New Roman"/>
          <w:b/>
        </w:rPr>
      </w:pPr>
      <w:bookmarkStart w:id="211" w:name="_Toc150735231"/>
      <w:r>
        <w:rPr>
          <w:rFonts w:ascii="Times New Roman" w:eastAsia="Times New Roman" w:hAnsi="Times New Roman" w:cs="Times New Roman"/>
          <w:b/>
        </w:rPr>
        <w:t>2.4 Discussion</w:t>
      </w:r>
      <w:bookmarkEnd w:id="211"/>
    </w:p>
    <w:p w14:paraId="43F25B1D" w14:textId="77777777" w:rsidR="00E047B9" w:rsidRDefault="00000000">
      <w:pPr>
        <w:pStyle w:val="Heading3"/>
        <w:rPr>
          <w:rFonts w:ascii="Times New Roman" w:eastAsia="Times New Roman" w:hAnsi="Times New Roman" w:cs="Times New Roman"/>
          <w:b/>
          <w:color w:val="000000"/>
        </w:rPr>
      </w:pPr>
      <w:bookmarkStart w:id="212" w:name="_Toc150735232"/>
      <w:r>
        <w:rPr>
          <w:rFonts w:ascii="Times New Roman" w:eastAsia="Times New Roman" w:hAnsi="Times New Roman" w:cs="Times New Roman"/>
          <w:b/>
          <w:color w:val="000000"/>
        </w:rPr>
        <w:t>2.4.1 Summary of Model Selection</w:t>
      </w:r>
      <w:bookmarkEnd w:id="212"/>
      <w:r>
        <w:rPr>
          <w:rFonts w:ascii="Times New Roman" w:eastAsia="Times New Roman" w:hAnsi="Times New Roman" w:cs="Times New Roman"/>
          <w:b/>
          <w:color w:val="000000"/>
        </w:rPr>
        <w:t xml:space="preserve"> </w:t>
      </w:r>
    </w:p>
    <w:p w14:paraId="439E4904" w14:textId="77777777" w:rsidR="00E047B9" w:rsidRDefault="00E047B9"/>
    <w:p w14:paraId="2A64045B"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best-fitting model resM05 (pitcher hypothesis) was selected based on the lowest AIC value of 705.3996 and the highest AIC weight of 1. The second and third models selected were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(symmetric model)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(all-rates different model). The Symmetric (SYM) and All Rates Different (ARD) models are fundamental frameworks in character state evolution, frequently employed to study the transition dynamics between discrete character states, such as those representing traits in evolutionary biology. The Symmetric model assumes that the rates of change between any </w:t>
      </w:r>
      <w:proofErr w:type="gramStart"/>
      <w:r>
        <w:rPr>
          <w:rFonts w:ascii="Times New Roman" w:eastAsia="Times New Roman" w:hAnsi="Times New Roman" w:cs="Times New Roman"/>
          <w:sz w:val="24"/>
          <w:szCs w:val="24"/>
        </w:rPr>
        <w:t>two character</w:t>
      </w:r>
      <w:proofErr w:type="gramEnd"/>
      <w:r>
        <w:rPr>
          <w:rFonts w:ascii="Times New Roman" w:eastAsia="Times New Roman" w:hAnsi="Times New Roman" w:cs="Times New Roman"/>
          <w:sz w:val="24"/>
          <w:szCs w:val="24"/>
        </w:rPr>
        <w:t xml:space="preserve"> states are equivalent in both directions, adhering to a symmetric transition matrix. In contrast, the All Rates Different (ARD) model relaxes this constraint, allowing for distinct rates for forward and reverse transitions between character states. This implies that the process of transitioning from one state to another might occur at different rates than the reverse transition. Both models serve as valuable tools for understanding the evolutionary dynamics of discrete traits, with the Symmetric model representing a more constrained scenario and the ARD model offering greater flexibility by acknowledging potential asymmetries in the rates of character state changes.</w:t>
      </w:r>
    </w:p>
    <w:p w14:paraId="5A07F218" w14:textId="77777777" w:rsidR="00E047B9" w:rsidRDefault="00E047B9">
      <w:pPr>
        <w:spacing w:line="360" w:lineRule="auto"/>
        <w:jc w:val="both"/>
        <w:rPr>
          <w:rFonts w:ascii="Times New Roman" w:eastAsia="Times New Roman" w:hAnsi="Times New Roman" w:cs="Times New Roman"/>
          <w:sz w:val="24"/>
          <w:szCs w:val="24"/>
        </w:rPr>
      </w:pPr>
    </w:p>
    <w:p w14:paraId="7DDF7727" w14:textId="76D0D146"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models scored log-likelihood of -328.174 and -276.1414, which are higher than the best-fitting model resM05 (-346.6998). At this stage,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models are better fits than resM05; however, the AIC (Akaike Information Criterion) is a statistical </w:t>
      </w:r>
      <w:r w:rsidRPr="00CA49D7">
        <w:rPr>
          <w:rFonts w:ascii="Times New Roman" w:eastAsia="Times New Roman" w:hAnsi="Times New Roman" w:cs="Times New Roman"/>
          <w:sz w:val="24"/>
          <w:szCs w:val="24"/>
        </w:rPr>
        <w:t>measure that balances the goodness of fit of a model with the complexity of the model, effectively penalising models with more parameters</w:t>
      </w:r>
      <w:r w:rsidR="00CA49D7" w:rsidRPr="00CA49D7">
        <w:rPr>
          <w:rFonts w:ascii="Times New Roman" w:eastAsia="Times New Roman" w:hAnsi="Times New Roman" w:cs="Times New Roman"/>
          <w:sz w:val="24"/>
          <w:szCs w:val="24"/>
        </w:rPr>
        <w:t xml:space="preserve"> </w:t>
      </w:r>
      <w:r w:rsidR="00CA49D7" w:rsidRPr="00CA49D7">
        <w:rPr>
          <w:rFonts w:ascii="Times New Roman" w:hAnsi="Times New Roman" w:cs="Times New Roman"/>
          <w:sz w:val="24"/>
          <w:szCs w:val="24"/>
        </w:rPr>
        <w:t>(Akaike, 1987)</w:t>
      </w:r>
      <w:r w:rsidRPr="00CA49D7">
        <w:rPr>
          <w:rFonts w:ascii="Times New Roman" w:eastAsia="Times New Roman" w:hAnsi="Times New Roman" w:cs="Times New Roman"/>
          <w:sz w:val="24"/>
          <w:szCs w:val="24"/>
        </w:rPr>
        <w:t>. In the</w:t>
      </w:r>
      <w:r>
        <w:rPr>
          <w:rFonts w:ascii="Times New Roman" w:eastAsia="Times New Roman" w:hAnsi="Times New Roman" w:cs="Times New Roman"/>
          <w:sz w:val="24"/>
          <w:szCs w:val="24"/>
        </w:rPr>
        <w:t xml:space="preserve"> context of the phylogenetic models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and resM05, the AIC scores provide a quantitative assessment of model performance. The AIC score incorporates both the likelihood of the model and the number of parameters, aiming to select the model that achieves the best balance between fit and simplicity. In comparing these models,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exhibit higher log-likelihood scores (-328.174 and -276.1414, respectively) compared to the best-fitting model, resM05 (-346.6998). However, the AIC considers the number of parameters in addition </w:t>
      </w:r>
      <w:r>
        <w:rPr>
          <w:rFonts w:ascii="Times New Roman" w:eastAsia="Times New Roman" w:hAnsi="Times New Roman" w:cs="Times New Roman"/>
          <w:sz w:val="24"/>
          <w:szCs w:val="24"/>
        </w:rPr>
        <w:lastRenderedPageBreak/>
        <w:t xml:space="preserve">to the likelihood. The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model involves 55 parameters,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includes 110 parameters, and resM05 has only six parameters. AIC penalises models with more parameters, reflecting the principle of parsimony favouring simpler models that can adequately explain the data. Therefore, while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may provide a better fit based on log-likelihood alone, the AIC score might favour resM05 due to its fewer parameters. This emphasises the trade-off between model complexity and goodness of fit, encouraging selection of a model that achieves a balance suitable for the specific dataset and research question.</w:t>
      </w:r>
    </w:p>
    <w:p w14:paraId="00EB1DB7" w14:textId="77777777" w:rsidR="00E047B9" w:rsidRDefault="00E047B9">
      <w:pPr>
        <w:spacing w:line="360" w:lineRule="auto"/>
        <w:ind w:firstLine="720"/>
        <w:jc w:val="both"/>
        <w:rPr>
          <w:rFonts w:ascii="Times New Roman" w:eastAsia="Times New Roman" w:hAnsi="Times New Roman" w:cs="Times New Roman"/>
          <w:sz w:val="24"/>
          <w:szCs w:val="24"/>
        </w:rPr>
      </w:pPr>
    </w:p>
    <w:p w14:paraId="56DFA36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Asymmetric and symmetric rate variation by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xml:space="preserve">) refer to the implementation of rate transition parameters to the model based on trapping zones (aerial, ground, etc.) rather than trap types (pitcher, sticky, etc.). These models were selected at fourth and 5th based on their AIC and AIC weight. Regarding trapping zone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(gain-loss-change within trapping zone model) was selected at 9th. In addition,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(gain-loss-change unconstrained model)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(gain-loss-change constrained model) were selected at 6th and 7th. The gain-loss-change unconstrained model allows for the loss of carnivory, gain of carnivory and the change between any types of </w:t>
      </w:r>
      <w:proofErr w:type="gramStart"/>
      <w:r>
        <w:rPr>
          <w:rFonts w:ascii="Times New Roman" w:eastAsia="Times New Roman" w:hAnsi="Times New Roman" w:cs="Times New Roman"/>
          <w:sz w:val="24"/>
          <w:szCs w:val="24"/>
        </w:rPr>
        <w:t>trap</w:t>
      </w:r>
      <w:proofErr w:type="gramEnd"/>
      <w:r>
        <w:rPr>
          <w:rFonts w:ascii="Times New Roman" w:eastAsia="Times New Roman" w:hAnsi="Times New Roman" w:cs="Times New Roman"/>
          <w:sz w:val="24"/>
          <w:szCs w:val="24"/>
        </w:rPr>
        <w:t xml:space="preserve">. In contrast, the constrained model is limited in terms of allowing only for change within the same type of trap. These models are based on types of traps, rather than considering their trapping zones. As a result, these models' scores suggest that considering a singular aspect of the character state, whether it be the transition between trapping zones or types of traps, may offer an incomplete portrayal of the evolution of carnivorous plant traps. In particular, the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model, which focuses on gain-loss-change within trapping zones, and the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models, which respectively permit and restrict changes in trap types, underscore the significance of incorporating a comprehensive perspective. The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model, acknowledging the potential for loss and gain of carnivory and transitions across various trap types, recognises the complexity inherent in the evolutionary history of carnivorous plants. Conversely, the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model, constrained to changes within the same trap type, provides insights into more limited aspects of evolutionary dynamics. These nuanced distinctions emphasise that a holistic understanding of carnivorous plant trap evolution necessitates the consideration of both trapping zones and trap types. Moreover, models such as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xml:space="preserve">, which introduce rate transition parameters based on trapping zones over those exclusively centred on trap types (e.g., resM05), highlight the significance of ecological adaptations associated with different trapping zones. It underscores the inadequacy of a </w:t>
      </w:r>
      <w:r>
        <w:rPr>
          <w:rFonts w:ascii="Times New Roman" w:eastAsia="Times New Roman" w:hAnsi="Times New Roman" w:cs="Times New Roman"/>
          <w:sz w:val="24"/>
          <w:szCs w:val="24"/>
        </w:rPr>
        <w:lastRenderedPageBreak/>
        <w:t>unidimensional approach and advocates for a multifaceted framework that encapsulates the varied dimensions of carnivorous plant trap evolution.</w:t>
      </w:r>
    </w:p>
    <w:p w14:paraId="5C8CDA3F" w14:textId="77777777" w:rsidR="00E047B9" w:rsidRDefault="00E047B9">
      <w:pPr>
        <w:spacing w:line="360" w:lineRule="auto"/>
        <w:ind w:firstLine="720"/>
        <w:jc w:val="both"/>
        <w:rPr>
          <w:rFonts w:ascii="Times New Roman" w:eastAsia="Times New Roman" w:hAnsi="Times New Roman" w:cs="Times New Roman"/>
          <w:sz w:val="24"/>
          <w:szCs w:val="24"/>
        </w:rPr>
      </w:pPr>
    </w:p>
    <w:p w14:paraId="229D85CB"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refers to the model that all character states have equal rates to transition into any character states, which is ranked 8th under model selection. Finally, the worst model chosen was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Maztke</w:t>
      </w:r>
      <w:proofErr w:type="spellEnd"/>
      <w:r>
        <w:rPr>
          <w:rFonts w:ascii="Times New Roman" w:eastAsia="Times New Roman" w:hAnsi="Times New Roman" w:cs="Times New Roman"/>
          <w:sz w:val="24"/>
          <w:szCs w:val="24"/>
        </w:rPr>
        <w:t xml:space="preserve"> 2005 Jump model), which refers to the model based on resM05, the pitcher hypothesis model; however, resM05 explains gradual evolutionary adaptation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sticky leaf traps evolve to transitional traps, and then into pitcher traps), whereas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skips the evolutionary step (e.g. sticky leaf traps evolve to pitcher traps, without developing through transitional state). </w:t>
      </w:r>
    </w:p>
    <w:p w14:paraId="10228D99" w14:textId="77777777" w:rsidR="00E047B9" w:rsidRDefault="00E047B9">
      <w:pPr>
        <w:spacing w:line="360" w:lineRule="auto"/>
        <w:ind w:firstLine="720"/>
        <w:jc w:val="both"/>
        <w:rPr>
          <w:rFonts w:ascii="Times New Roman" w:eastAsia="Times New Roman" w:hAnsi="Times New Roman" w:cs="Times New Roman"/>
          <w:sz w:val="24"/>
          <w:szCs w:val="24"/>
        </w:rPr>
      </w:pPr>
    </w:p>
    <w:p w14:paraId="189ED9B0"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articulated earlier,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ranking 8th under the model selection framework, posits uniform transition rates across all character states. While this model offers a simplified representation, its lower ranking suggests that a more nuanced consideration of variable transition rates is essential for accurately capturing the intricacies of carnivorous plant trap evolution. Conversely, the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rooted in the resM05 pitcher hypothesis, emerges as the least favoured model within the selection process. This discrepancy underscores the paramount importance of acknowledging the gradual process of evolution. The concept of a universal gradual process in evolution posits that most evolutionary changes occur incrementally through gradual allelic substitution, leading to adaptation over extended periods (Gould, 1980). The concept of gradualism, as opposed to punctuated equilibrium or abrupt jumps in evolutionary trajectories, has been a subject of extensive scientific discourse. Notably, the works of palaeontologists Stephen Jay Gould and Niles Eldredge proposed the theory of punctuated equilibrium, suggesting that evolutionary changes often occur rapidly in isolated populations, followed by prolonged periods of stability (Gould &amp; Eldredge, 1977). </w:t>
      </w:r>
    </w:p>
    <w:p w14:paraId="2111E3C5" w14:textId="77777777" w:rsidR="00E047B9" w:rsidRDefault="00E047B9">
      <w:pPr>
        <w:spacing w:line="360" w:lineRule="auto"/>
        <w:ind w:firstLine="720"/>
        <w:jc w:val="both"/>
        <w:rPr>
          <w:rFonts w:ascii="Times New Roman" w:eastAsia="Times New Roman" w:hAnsi="Times New Roman" w:cs="Times New Roman"/>
          <w:sz w:val="24"/>
          <w:szCs w:val="24"/>
        </w:rPr>
      </w:pPr>
    </w:p>
    <w:p w14:paraId="465BC43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carnivorous plant trap evolution context, the gradual process posited by resM05 aligns with the broader understanding of evolutionary biology. For instance, a study on animal evolution by Douglas J. Emlen emphasises the role of gradual adaptation in shaping complex structures. The research on the evolution of exaggerated traits in insects that gradual changes in the function and form of weapons, driven by various mechanisms, contribute to the remarkable diversity observed in animal weapon structures (Emlen, 2008). This provides valuable perspectives on the significance of gradualism in diverse carnivorous plant traps.</w:t>
      </w:r>
      <w:r>
        <w:br w:type="page"/>
      </w:r>
    </w:p>
    <w:p w14:paraId="4982A4E1" w14:textId="77777777" w:rsidR="00E047B9" w:rsidRDefault="00000000">
      <w:pPr>
        <w:pStyle w:val="Heading3"/>
        <w:rPr>
          <w:rFonts w:ascii="Times New Roman" w:eastAsia="Times New Roman" w:hAnsi="Times New Roman" w:cs="Times New Roman"/>
          <w:b/>
          <w:color w:val="000000"/>
        </w:rPr>
      </w:pPr>
      <w:bookmarkStart w:id="213" w:name="_Toc150735233"/>
      <w:r>
        <w:rPr>
          <w:rFonts w:ascii="Times New Roman" w:eastAsia="Times New Roman" w:hAnsi="Times New Roman" w:cs="Times New Roman"/>
          <w:b/>
          <w:color w:val="000000"/>
        </w:rPr>
        <w:lastRenderedPageBreak/>
        <w:t>2.4.2 Summary of Phylogenetic Stochastic Mapping</w:t>
      </w:r>
      <w:bookmarkEnd w:id="213"/>
    </w:p>
    <w:p w14:paraId="33FC291A" w14:textId="77777777" w:rsidR="00E047B9" w:rsidRDefault="00E047B9"/>
    <w:p w14:paraId="6BC18A5B" w14:textId="77777777" w:rsidR="00E047B9" w:rsidRDefault="00000000">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From the ancestral state estimation, the transition from aerial pitcher to ground pitcher traps represents a crucial and evolutionarily significant shift in carnivorous plant traps. The observed high mean transition rates suggest a rapid and potentially adaptive process driving the emergence of new trap types. However, the variability in the estimates and the associated credible intervals highlight the complexity and nuances involved in capturing the true dynamics of these transitions. Further exploration and consideration of additional factors, such as environmental influences and potential selective pressures, would contribute to a more comprehensive understanding of the evolutionary processes shaping carnivorous plant traps. </w:t>
      </w:r>
    </w:p>
    <w:p w14:paraId="7AE5C2EF" w14:textId="77777777" w:rsidR="00E047B9" w:rsidRDefault="00E047B9">
      <w:pPr>
        <w:spacing w:line="360" w:lineRule="auto"/>
        <w:jc w:val="both"/>
        <w:rPr>
          <w:rFonts w:ascii="Times New Roman" w:eastAsia="Times New Roman" w:hAnsi="Times New Roman" w:cs="Times New Roman"/>
          <w:sz w:val="24"/>
          <w:szCs w:val="24"/>
        </w:rPr>
      </w:pPr>
    </w:p>
    <w:p w14:paraId="5B745105"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outcomes of phylogenetic stochastic mapping under the best-fitting model, resM05 (pitcher hypothesis), and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reveal intriguing differences in the inferred ancestral states and transitions among trap types in carnivorous plants. In the resM05 model, the ancestral amphibious trap (light blue) and ancestral trap states of transitional/ ground sticky traps (light grey and orange) share a common ancestor with ground/ aerial pitcher traps (light green and dark green) (see Fig. 2). This suggests that, according to the resM05 model, the evolution of amphibious traps and the transitional/ ground sticky traps can be traced back to a common ancestor of ground/ aerial pitcher traps. Conversely, under the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equal-rates model, the inferred ancestral states depict a different scenario. The ancestral ground sticky trap (orange) and aquatic pitcher trap (blue) share a common ancestor with the aquatic pitcher trap (blue) (see Fig. 3). In this model, the evolutionary origin of ground sticky traps and aquatic pitcher traps can be traced back to a common ancestor of aquatic pitcher traps.</w:t>
      </w:r>
    </w:p>
    <w:p w14:paraId="185512F2" w14:textId="77777777" w:rsidR="00E047B9" w:rsidRDefault="00E047B9">
      <w:pPr>
        <w:spacing w:line="360" w:lineRule="auto"/>
        <w:ind w:firstLine="720"/>
        <w:jc w:val="both"/>
        <w:rPr>
          <w:rFonts w:ascii="Times New Roman" w:eastAsia="Times New Roman" w:hAnsi="Times New Roman" w:cs="Times New Roman"/>
          <w:sz w:val="24"/>
          <w:szCs w:val="24"/>
        </w:rPr>
      </w:pPr>
    </w:p>
    <w:p w14:paraId="12C4977F"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discrepancy between these models, especially regarding the ancestral states and transitions, sheds light on the potential complexities in the evolutionary history of carnivorous plant traps. The resM05 model, aligned with the pitcher hypothesis, suggests a shared origin for amphibious traps and the transitional/ ground sticky traps with ground/ aerial pitcher traps. This implies a closer evolutionary relationship between these trap types and challenges the gradual development from sticky traps to transitional traps and then into pitcher traps in our pitcher hypothesis. The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model, on the other hand, points towards a different evolutionary trajectory, where ancestral ground sticky traps and aquatic pitcher traps share a common ancestor. This suggests an independent evolution or divergence of ground sticky and aquatic </w:t>
      </w:r>
      <w:r>
        <w:rPr>
          <w:rFonts w:ascii="Times New Roman" w:eastAsia="Times New Roman" w:hAnsi="Times New Roman" w:cs="Times New Roman"/>
          <w:sz w:val="24"/>
          <w:szCs w:val="24"/>
        </w:rPr>
        <w:lastRenderedPageBreak/>
        <w:t>pitcher traps from a common ancestor of aquatic pitcher traps, distinct from the one giving rise to the transitional/ aerial pitcher traps.</w:t>
      </w:r>
    </w:p>
    <w:p w14:paraId="1AF4A4DA" w14:textId="77777777" w:rsidR="00E047B9" w:rsidRDefault="00E047B9">
      <w:pPr>
        <w:spacing w:line="360" w:lineRule="auto"/>
        <w:ind w:firstLine="720"/>
        <w:jc w:val="both"/>
        <w:rPr>
          <w:rFonts w:ascii="Times New Roman" w:eastAsia="Times New Roman" w:hAnsi="Times New Roman" w:cs="Times New Roman"/>
          <w:sz w:val="24"/>
          <w:szCs w:val="24"/>
        </w:rPr>
      </w:pPr>
    </w:p>
    <w:p w14:paraId="3664FE2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observed differences in ancestral states between the models highlight the importance of considering alternative scenarios in understanding the evolution of carnivorous plant traps. Potential reasons for the discrepancy could be attributed to variations in selective pressures, environmental factors, or stochastic events influencing trap evolution. However, even though it is challenging to explain the gradual development of sticky traps to pitcher traps through transitional traps state, the observed ancestral state of aerial/ ground pitcher traps, that is, the ancestor of amphibious/ aquatic pitcher traps, aligns well with the pitcher hypothesis we proposed to explain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which are essentially miniaturised pitcher traps. Further investigations into the ecological contexts, functional adaptations, and potential ecological drivers for different trap types could provide valuable insights into the nuanced dynamics of carnivorous plant evolution. Additionally, the observed patterns underscore the need for cautious interpretation and consideration of multiple models to capture the complex evolutionary processes shaping these fascinating adaptations.</w:t>
      </w:r>
    </w:p>
    <w:p w14:paraId="5B764E5E" w14:textId="77777777" w:rsidR="00E047B9" w:rsidRDefault="00E047B9">
      <w:pPr>
        <w:spacing w:line="360" w:lineRule="auto"/>
        <w:jc w:val="both"/>
        <w:rPr>
          <w:rFonts w:ascii="Times New Roman" w:eastAsia="Times New Roman" w:hAnsi="Times New Roman" w:cs="Times New Roman"/>
          <w:sz w:val="24"/>
          <w:szCs w:val="24"/>
        </w:rPr>
      </w:pPr>
    </w:p>
    <w:p w14:paraId="64A95B31" w14:textId="77777777" w:rsidR="00E047B9" w:rsidRDefault="00000000">
      <w:pPr>
        <w:pStyle w:val="Heading3"/>
        <w:rPr>
          <w:rFonts w:ascii="Times New Roman" w:eastAsia="Times New Roman" w:hAnsi="Times New Roman" w:cs="Times New Roman"/>
          <w:sz w:val="24"/>
          <w:szCs w:val="24"/>
        </w:rPr>
      </w:pPr>
      <w:bookmarkStart w:id="214" w:name="_Toc150735234"/>
      <w:r>
        <w:rPr>
          <w:rFonts w:ascii="Times New Roman" w:eastAsia="Times New Roman" w:hAnsi="Times New Roman" w:cs="Times New Roman"/>
          <w:b/>
          <w:color w:val="000000"/>
        </w:rPr>
        <w:t>2.4.3 Concluding Remarks</w:t>
      </w:r>
      <w:bookmarkEnd w:id="214"/>
    </w:p>
    <w:p w14:paraId="501C47FB" w14:textId="77777777" w:rsidR="00E047B9" w:rsidRDefault="00E047B9">
      <w:pPr>
        <w:spacing w:line="360" w:lineRule="auto"/>
        <w:jc w:val="both"/>
        <w:rPr>
          <w:rFonts w:ascii="Times New Roman" w:eastAsia="Times New Roman" w:hAnsi="Times New Roman" w:cs="Times New Roman"/>
          <w:sz w:val="24"/>
          <w:szCs w:val="24"/>
        </w:rPr>
      </w:pPr>
    </w:p>
    <w:p w14:paraId="6802589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showed that our model selection process identified resM05 (pitcher hypothesis) as the best-fitting model, emphasising its suitability for capturing carnivorous plant trap evolution complexities. Despite higher log-likelihood scores for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the Akaike Information Criterion (AIC) underscored the importance of balancing goodness of fit with model simplicity. The nuanced nature of evolutionary dynamics became evident with the incorporation of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and gain-loss-change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highlighting the need for a multifaceted framework considering both trapping zones and trap types.</w:t>
      </w:r>
    </w:p>
    <w:p w14:paraId="3D0CEAED" w14:textId="77777777" w:rsidR="00E047B9" w:rsidRDefault="00E047B9">
      <w:pPr>
        <w:spacing w:line="360" w:lineRule="auto"/>
        <w:ind w:firstLine="720"/>
        <w:jc w:val="both"/>
        <w:rPr>
          <w:rFonts w:ascii="Times New Roman" w:eastAsia="Times New Roman" w:hAnsi="Times New Roman" w:cs="Times New Roman"/>
          <w:sz w:val="24"/>
          <w:szCs w:val="24"/>
        </w:rPr>
      </w:pPr>
    </w:p>
    <w:p w14:paraId="339D52A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provided alternative perspectives, their lower rankings reinforced the significance of acknowledging gradual evolutionary processes. The observed differences in ancestral states between resM05 and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showed potential complexities in carnivorous plant trap evolution. The alignment of our results with the pitcher hypothesis suggests a shared origin for amphibious traps and transitional/ground </w:t>
      </w:r>
      <w:r>
        <w:rPr>
          <w:rFonts w:ascii="Times New Roman" w:eastAsia="Times New Roman" w:hAnsi="Times New Roman" w:cs="Times New Roman"/>
          <w:sz w:val="24"/>
          <w:szCs w:val="24"/>
        </w:rPr>
        <w:lastRenderedPageBreak/>
        <w:t xml:space="preserve">sticky traps with ground/aerial pitcher traps. This supports the idea that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are miniaturised pitcher traps. However, the challenge arises in explaining the gradual development from sticky traps to pitcher traps through transitional traps.</w:t>
      </w:r>
    </w:p>
    <w:p w14:paraId="357982C0" w14:textId="77777777" w:rsidR="00E047B9" w:rsidRDefault="00E047B9">
      <w:pPr>
        <w:spacing w:line="360" w:lineRule="auto"/>
        <w:ind w:firstLine="720"/>
        <w:jc w:val="both"/>
        <w:rPr>
          <w:rFonts w:ascii="Times New Roman" w:eastAsia="Times New Roman" w:hAnsi="Times New Roman" w:cs="Times New Roman"/>
          <w:sz w:val="24"/>
          <w:szCs w:val="24"/>
        </w:rPr>
      </w:pPr>
    </w:p>
    <w:p w14:paraId="1199D9AB"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observed patterns underline the need for cautious interpretation and consideration of multiple models to comprehend the intricate evolutionary processes shaping these captivating adaptations. Our research serves as a foundational exploration, providing valuable insights into the evolutionary history of carnivorous plant traps. Moving forward, in-depth analyses of ecological contexts, functional adaptations, and potential ecological drivers for different trap types will be essential. This research lays a solid groundwork, inviting further investigations and contributing to a broader understanding of carnivorous plant trap evolution.</w:t>
      </w:r>
    </w:p>
    <w:p w14:paraId="56402766" w14:textId="77777777" w:rsidR="00E047B9" w:rsidRDefault="00E047B9">
      <w:pPr>
        <w:spacing w:line="360" w:lineRule="auto"/>
        <w:ind w:firstLine="720"/>
        <w:jc w:val="both"/>
        <w:rPr>
          <w:rFonts w:ascii="Times New Roman" w:eastAsia="Times New Roman" w:hAnsi="Times New Roman" w:cs="Times New Roman"/>
          <w:sz w:val="24"/>
          <w:szCs w:val="24"/>
        </w:rPr>
      </w:pPr>
    </w:p>
    <w:p w14:paraId="76344952" w14:textId="77777777" w:rsidR="00E047B9" w:rsidRDefault="00000000">
      <w:pPr>
        <w:spacing w:line="360" w:lineRule="auto"/>
        <w:jc w:val="both"/>
        <w:rPr>
          <w:rFonts w:ascii="Times New Roman" w:eastAsia="Times New Roman" w:hAnsi="Times New Roman" w:cs="Times New Roman"/>
          <w:sz w:val="24"/>
          <w:szCs w:val="24"/>
        </w:rPr>
      </w:pPr>
      <w:r>
        <w:br w:type="page"/>
      </w:r>
    </w:p>
    <w:p w14:paraId="4EEDC3C0" w14:textId="77777777" w:rsidR="00E047B9" w:rsidRDefault="00000000">
      <w:pPr>
        <w:pStyle w:val="Heading2"/>
        <w:spacing w:line="360" w:lineRule="auto"/>
        <w:jc w:val="center"/>
        <w:rPr>
          <w:rFonts w:ascii="Times New Roman" w:eastAsia="Times New Roman" w:hAnsi="Times New Roman" w:cs="Times New Roman"/>
          <w:b/>
        </w:rPr>
      </w:pPr>
      <w:bookmarkStart w:id="215" w:name="_Toc150735235"/>
      <w:r>
        <w:rPr>
          <w:rFonts w:ascii="Times New Roman" w:eastAsia="Times New Roman" w:hAnsi="Times New Roman" w:cs="Times New Roman"/>
          <w:b/>
        </w:rPr>
        <w:lastRenderedPageBreak/>
        <w:t>Chapter 3: General Discussion</w:t>
      </w:r>
      <w:bookmarkEnd w:id="215"/>
    </w:p>
    <w:p w14:paraId="127B8B6C" w14:textId="77777777" w:rsidR="00E047B9" w:rsidRDefault="00E047B9"/>
    <w:p w14:paraId="28A06C94" w14:textId="77777777" w:rsidR="00E047B9" w:rsidRDefault="00000000">
      <w:pPr>
        <w:pStyle w:val="Heading3"/>
        <w:rPr>
          <w:rFonts w:ascii="Times New Roman" w:eastAsia="Times New Roman" w:hAnsi="Times New Roman" w:cs="Times New Roman"/>
          <w:b/>
          <w:color w:val="000000"/>
        </w:rPr>
      </w:pPr>
      <w:bookmarkStart w:id="216" w:name="_rxu6miq3yrhm" w:colFirst="0" w:colLast="0"/>
      <w:bookmarkStart w:id="217" w:name="_Toc150735236"/>
      <w:bookmarkEnd w:id="216"/>
      <w:r>
        <w:rPr>
          <w:rFonts w:ascii="Times New Roman" w:eastAsia="Times New Roman" w:hAnsi="Times New Roman" w:cs="Times New Roman"/>
          <w:b/>
          <w:color w:val="000000"/>
        </w:rPr>
        <w:t>3.1 Thesis Aim</w:t>
      </w:r>
      <w:bookmarkEnd w:id="217"/>
    </w:p>
    <w:p w14:paraId="2D72220A" w14:textId="77777777" w:rsidR="00E047B9" w:rsidRDefault="00E047B9"/>
    <w:p w14:paraId="0E909CEC"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this thesis is to test the validity of the pitcher hypothesis, which posits that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represent miniaturised pitcher plants, and to explore the broader implications of this hypothesis for understanding the evolutionary origin and adaptive significance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This research seeks to provide robust evidence either supporting or challenging the pitcher hypothesis through comprehensive statistical model comparison and phylogenetic stochastic mapping. Additionally, this study aims to lay a solid groundwork, inviting further investigations and contributing to a broader understanding of carnivorous plant trap evolution. The outcomes of this study are anticipated to serve as a foundational resource, offering valuable insights that will guide and inspire future researchers in their endeavours to unravel the complexities of carnivorous plant trap evolution.</w:t>
      </w:r>
    </w:p>
    <w:p w14:paraId="5CE0C18E" w14:textId="77777777" w:rsidR="00E047B9" w:rsidRDefault="00E047B9">
      <w:pPr>
        <w:spacing w:line="360" w:lineRule="auto"/>
        <w:ind w:firstLine="720"/>
        <w:jc w:val="both"/>
        <w:rPr>
          <w:rFonts w:ascii="Times New Roman" w:eastAsia="Times New Roman" w:hAnsi="Times New Roman" w:cs="Times New Roman"/>
          <w:sz w:val="24"/>
          <w:szCs w:val="24"/>
        </w:rPr>
      </w:pPr>
    </w:p>
    <w:p w14:paraId="356E4ACA" w14:textId="77777777" w:rsidR="00E047B9" w:rsidRDefault="00000000">
      <w:pPr>
        <w:pStyle w:val="Heading3"/>
        <w:spacing w:line="360" w:lineRule="auto"/>
        <w:jc w:val="both"/>
        <w:rPr>
          <w:rFonts w:ascii="Times New Roman" w:eastAsia="Times New Roman" w:hAnsi="Times New Roman" w:cs="Times New Roman"/>
          <w:b/>
        </w:rPr>
      </w:pPr>
      <w:bookmarkStart w:id="218" w:name="_lkxuwn3rj0dw" w:colFirst="0" w:colLast="0"/>
      <w:bookmarkStart w:id="219" w:name="_Toc150735237"/>
      <w:bookmarkEnd w:id="218"/>
      <w:r>
        <w:rPr>
          <w:rFonts w:ascii="Times New Roman" w:eastAsia="Times New Roman" w:hAnsi="Times New Roman" w:cs="Times New Roman"/>
          <w:b/>
        </w:rPr>
        <w:t>3.2 Overview</w:t>
      </w:r>
      <w:bookmarkEnd w:id="219"/>
    </w:p>
    <w:p w14:paraId="6337F7EE" w14:textId="77777777" w:rsidR="00E047B9" w:rsidRDefault="00E047B9"/>
    <w:p w14:paraId="752F496A"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honours project spanning 12 weeks, an unconventional approach was employed to acquire phylogenetic data for carnivorous plants. Instead of traditional bioinformatics methods, phylogenetic trees for various carnivorous plant genera were extracted from published studies. Notably,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tree from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was a key example generated through Bayesian molecular clock analysis. The digitisation of these trees 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facilitated further quantitative analysis. Information on species trap types, subtypes, trapping zones, maximum trap size, and trap shape was collected from diverse sources for trap-type data. Character states were numerically coded to represent these features, allowing for subsequent analysis. The phylogenetic trees were assembled using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 robust R package capable of handling large datasets efficiently. The r8s program was employed for temporal calibration and integrating non-dated digitised trees into a broader, dated phylogenetic context. </w:t>
      </w:r>
    </w:p>
    <w:p w14:paraId="32204D30" w14:textId="77777777" w:rsidR="00E047B9" w:rsidRDefault="00E047B9">
      <w:pPr>
        <w:spacing w:line="360" w:lineRule="auto"/>
        <w:ind w:firstLine="720"/>
        <w:jc w:val="both"/>
        <w:rPr>
          <w:rFonts w:ascii="Times New Roman" w:eastAsia="Times New Roman" w:hAnsi="Times New Roman" w:cs="Times New Roman"/>
          <w:sz w:val="24"/>
          <w:szCs w:val="24"/>
        </w:rPr>
      </w:pPr>
    </w:p>
    <w:p w14:paraId="1C3DF0A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Transition rate matrices were constructed to model the evolution of carnivorous plant traps. Ten models, including the pitcher hypothesis Matzke (2005) model, were developed to </w:t>
      </w:r>
      <w:r>
        <w:rPr>
          <w:rFonts w:ascii="Times New Roman" w:eastAsia="Times New Roman" w:hAnsi="Times New Roman" w:cs="Times New Roman"/>
          <w:sz w:val="24"/>
          <w:szCs w:val="24"/>
        </w:rPr>
        <w:lastRenderedPageBreak/>
        <w:t>infer transition rates between trap types, considering parameters such as loss of carnivory, gain of carnivory, and transitions between different trap types. BioGeoBEARS, specifically Felsenstein's Pruning Algorithm, was utilised for model selection, with the best-fitting model identified as resM05 (pitcher hypothesis) based on the lowest AIC value and highest AIC weight.</w:t>
      </w:r>
    </w:p>
    <w:p w14:paraId="0F45CB5A" w14:textId="77777777" w:rsidR="00E047B9" w:rsidRDefault="00E047B9">
      <w:pPr>
        <w:spacing w:line="360" w:lineRule="auto"/>
        <w:ind w:firstLine="720"/>
        <w:jc w:val="both"/>
        <w:rPr>
          <w:rFonts w:ascii="Times New Roman" w:eastAsia="Times New Roman" w:hAnsi="Times New Roman" w:cs="Times New Roman"/>
          <w:sz w:val="24"/>
          <w:szCs w:val="24"/>
        </w:rPr>
      </w:pPr>
    </w:p>
    <w:p w14:paraId="0396F445"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Subsequently, ancestral state estimation was conducted using phylogenetic stochastic mapping under the best-fitting model (resM05) and the equal-rates null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This analysis revealed intriguing differences in inferred ancestral states and transitions among trap types, shedding light on potential complexities in the evolutionary history of carnivorous plant traps. The observed ancestral states under resM05, aligned with the pitcher hypothesis, suggested a shared origin for amphibious traps and transitional/ground sticky traps with ground/aerial pitcher traps. Conversely, under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the inferred ancestral states pointed towards a different trajectory, indicating an independent evolution or divergence of ground sticky and aquatic pitcher traps from a common ancestor of aquatic pitcher traps.</w:t>
      </w:r>
    </w:p>
    <w:p w14:paraId="5125B3DD" w14:textId="77777777" w:rsidR="00E047B9" w:rsidRDefault="00E047B9">
      <w:pPr>
        <w:spacing w:line="360" w:lineRule="auto"/>
        <w:ind w:firstLine="720"/>
        <w:jc w:val="both"/>
        <w:rPr>
          <w:rFonts w:ascii="Times New Roman" w:eastAsia="Times New Roman" w:hAnsi="Times New Roman" w:cs="Times New Roman"/>
          <w:sz w:val="24"/>
          <w:szCs w:val="24"/>
        </w:rPr>
      </w:pPr>
    </w:p>
    <w:p w14:paraId="2E71F2F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project employed an alternative approach to phylogenetic data acquisition and subsequent analysis, offering insights into the evolution of carnivorous plant traps, particularly focusing on Utricularia. The results underscore the importance of considering multiple models and perspectives to capture the complexity of evolutionary processes in these fascinating adaptations.</w:t>
      </w:r>
    </w:p>
    <w:p w14:paraId="6483953F" w14:textId="77777777" w:rsidR="00E047B9" w:rsidRDefault="00E047B9">
      <w:pPr>
        <w:spacing w:line="360" w:lineRule="auto"/>
        <w:ind w:firstLine="720"/>
        <w:jc w:val="both"/>
        <w:rPr>
          <w:rFonts w:ascii="Times New Roman" w:eastAsia="Times New Roman" w:hAnsi="Times New Roman" w:cs="Times New Roman"/>
          <w:sz w:val="24"/>
          <w:szCs w:val="24"/>
        </w:rPr>
      </w:pPr>
    </w:p>
    <w:p w14:paraId="27017AB7" w14:textId="77777777" w:rsidR="00E047B9" w:rsidRDefault="00000000">
      <w:pPr>
        <w:pStyle w:val="Heading3"/>
        <w:spacing w:line="360" w:lineRule="auto"/>
        <w:jc w:val="both"/>
        <w:rPr>
          <w:rFonts w:ascii="Times New Roman" w:eastAsia="Times New Roman" w:hAnsi="Times New Roman" w:cs="Times New Roman"/>
          <w:b/>
        </w:rPr>
      </w:pPr>
      <w:bookmarkStart w:id="220" w:name="_n5adhuh9d5p2" w:colFirst="0" w:colLast="0"/>
      <w:bookmarkStart w:id="221" w:name="_Toc150735238"/>
      <w:bookmarkEnd w:id="220"/>
      <w:r>
        <w:rPr>
          <w:rFonts w:ascii="Times New Roman" w:eastAsia="Times New Roman" w:hAnsi="Times New Roman" w:cs="Times New Roman"/>
          <w:b/>
        </w:rPr>
        <w:t>3.3 Implications of Research</w:t>
      </w:r>
      <w:bookmarkEnd w:id="221"/>
    </w:p>
    <w:p w14:paraId="7ECD7660" w14:textId="77777777" w:rsidR="00E047B9" w:rsidRDefault="00E047B9"/>
    <w:p w14:paraId="2B432E0C" w14:textId="77777777" w:rsidR="00E047B9" w:rsidRDefault="00000000">
      <w:pPr>
        <w:spacing w:line="360" w:lineRule="auto"/>
        <w:jc w:val="both"/>
        <w:rPr>
          <w:rFonts w:ascii="Times New Roman" w:eastAsia="Times New Roman" w:hAnsi="Times New Roman" w:cs="Times New Roman"/>
          <w:sz w:val="21"/>
          <w:szCs w:val="21"/>
        </w:rPr>
      </w:pPr>
      <w:r>
        <w:tab/>
      </w:r>
      <w:r>
        <w:rPr>
          <w:rFonts w:ascii="Times New Roman" w:eastAsia="Times New Roman" w:hAnsi="Times New Roman" w:cs="Times New Roman"/>
          <w:sz w:val="24"/>
          <w:szCs w:val="24"/>
        </w:rPr>
        <w:t xml:space="preserve">This study offers profound insights into several key aspects by investigating the origins and transformations of the bladder trap in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within the context of its phylogenetic relationships and comparative morphology. Firstly, this research revealed the evolutionary patterns and diversification of trap types within the carnivorous plant lineage. The evolutionary transitions from simpler flypaper traps to more complex pitcher-like structures and, eventually, bladder traps provide a comprehensive framework for understanding carnivorous plants' adaptive radiation and diversification. The pitcher hypothesis model was a better fit; the study revealed the potential pathways and mechanisms through which trap types have evolved and </w:t>
      </w:r>
      <w:r>
        <w:rPr>
          <w:rFonts w:ascii="Times New Roman" w:eastAsia="Times New Roman" w:hAnsi="Times New Roman" w:cs="Times New Roman"/>
          <w:sz w:val="24"/>
          <w:szCs w:val="24"/>
        </w:rPr>
        <w:lastRenderedPageBreak/>
        <w:t>diversified over time, thus contributing to our knowledge of the mechanisms driving the remarkable morphological variations in these plants. In addition, the research enabled us to understand ancestral trap types through ancestral state estimation. The research sheds light on the significance of gradualism in the evolutionary processes of carnivorous plants, particularly in the context of trap development. By favouring the pitcher hypothesis model (resM05) over alternatives like the jump model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which skips transitional states, the study underscores the importance of acknowledging incremental changes in the evolution of complex traits. This aligns with broader discussions in evolutionary biology, emphasising the role of gradual adaptation in shaping diverse and intricate structures. The recognition of gradualism in the context of carnivorous plant traps provides a valuable contribution to the ongoing discourse on the tempo and mode of evolution. Furthermore, utilising the Akaike Information Criterion (AIC) in model selection highlights the need for a balanced approach between model complexity and goodness of fit. While models with higher log-likelihood scores might seem appealing, the AIC emphasises the importance of parsimony, favouring simpler models that effectively capture the essence of the data without unnecessary complexity. This methodological consideration has broader implications for phylogenetic studies, encouraging researchers to weigh the trade-off between model intricacy and explanatory power in their analyses. Introducing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and gain-loss-change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provides a multifaceted perspective on carnivorous plant trap evolution. The recognition that trapping zones, in addition to trap types, play a crucial role in understanding the dynamics of carnivorous plant adaptations broadens the scope of ecological considerations in evolutionary studies. This holistic approach emphasises the interconnectedness of morphological changes and ecological niches, contributing to a more comprehensive understanding of the factors influencing the evolution of trap structures. Moreover, the research underscores the importance of considering alternative scenarios in ancestral state estimation. The discrepancies between the pitcher hypothesis model (resM05) and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regarding ancestral states and transitions highlight the complexity of carnivorous plant trap evolution. This complexity suggests that various factors influence trap development, including selective pressures, environmental conditions, and stochastic events. Researchers should remain cautious in drawing definitive conclusions and recognise the need for ongoing exploration and refinement of models to capture the full spectrum of evolutionary processes.</w:t>
      </w:r>
    </w:p>
    <w:p w14:paraId="4B4A4EDC" w14:textId="77777777" w:rsidR="00E047B9" w:rsidRDefault="00E047B9">
      <w:pPr>
        <w:spacing w:line="360" w:lineRule="auto"/>
        <w:jc w:val="both"/>
        <w:rPr>
          <w:rFonts w:ascii="Roboto" w:eastAsia="Roboto" w:hAnsi="Roboto" w:cs="Roboto"/>
          <w:color w:val="374151"/>
          <w:sz w:val="24"/>
          <w:szCs w:val="24"/>
          <w:shd w:val="clear" w:color="auto" w:fill="F7F7F8"/>
        </w:rPr>
      </w:pPr>
    </w:p>
    <w:p w14:paraId="7CC03937" w14:textId="77777777" w:rsidR="00E047B9" w:rsidRDefault="00000000">
      <w:pPr>
        <w:pStyle w:val="Heading3"/>
        <w:spacing w:line="360" w:lineRule="auto"/>
        <w:jc w:val="both"/>
        <w:rPr>
          <w:rFonts w:ascii="Times New Roman" w:eastAsia="Times New Roman" w:hAnsi="Times New Roman" w:cs="Times New Roman"/>
          <w:b/>
          <w:color w:val="000000"/>
        </w:rPr>
      </w:pPr>
      <w:bookmarkStart w:id="222" w:name="_ccwfkysqfeqm" w:colFirst="0" w:colLast="0"/>
      <w:bookmarkStart w:id="223" w:name="_Toc150735239"/>
      <w:bookmarkEnd w:id="222"/>
      <w:r>
        <w:rPr>
          <w:rFonts w:ascii="Times New Roman" w:eastAsia="Times New Roman" w:hAnsi="Times New Roman" w:cs="Times New Roman"/>
          <w:b/>
          <w:color w:val="000000"/>
        </w:rPr>
        <w:lastRenderedPageBreak/>
        <w:t>3.4 Limitations and Future Directions</w:t>
      </w:r>
      <w:bookmarkEnd w:id="223"/>
    </w:p>
    <w:p w14:paraId="755FF760" w14:textId="77777777" w:rsidR="00E047B9" w:rsidRDefault="00000000">
      <w:pPr>
        <w:pStyle w:val="Heading4"/>
        <w:rPr>
          <w:rFonts w:ascii="Times New Roman" w:eastAsia="Times New Roman" w:hAnsi="Times New Roman" w:cs="Times New Roman"/>
        </w:rPr>
      </w:pPr>
      <w:bookmarkStart w:id="224" w:name="_ifkafkcgl8yx" w:colFirst="0" w:colLast="0"/>
      <w:bookmarkStart w:id="225" w:name="_Toc150735240"/>
      <w:bookmarkEnd w:id="224"/>
      <w:r>
        <w:rPr>
          <w:rFonts w:ascii="Times New Roman" w:eastAsia="Times New Roman" w:hAnsi="Times New Roman" w:cs="Times New Roman"/>
          <w:b/>
          <w:color w:val="000000"/>
        </w:rPr>
        <w:t>3.4.1 Study Limitations</w:t>
      </w:r>
      <w:bookmarkEnd w:id="225"/>
    </w:p>
    <w:p w14:paraId="7DA21C93" w14:textId="77777777" w:rsidR="00E047B9" w:rsidRDefault="00E047B9"/>
    <w:p w14:paraId="4F2F399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on the evolutionary dynamics of carnivorous plant traps, particularly focusing on Utricularia, has its inherent limitations that should be considered. One significant constraint pertains to the data utilised in the analysis. The study's scope and depth may be contingent upon the availability and completeness of existing data on Utricularia and other carnivorous plant lineages. Incomplete or limited datasets could potentially introduce biases or gaps in our understanding of trap evolution. Addressing this limitation would require acquiring more extensive datasets or capitalising on future discoveries in carnivorous plant research. Another set of limitations arises from the modelling assumptions inherent in the study. While robust, the chosen models and methodologies involve certain assumptions about evolutionary processes. Simplifications within these models might not fully capture the intricacies of trap evolution. Exploring alternative modelling approaches could provide a more nuanced and comprehensive understanding of the evolutionary dynamics under consideration. Additionally, assessing the sensitivity of results to different modelling assumptions would contribute to a more robust interpretation of findings. The study's ecological context is another area of limitation. While the research delves into trap evolution, the intricate interplay between ecological factors and the evolutionary trajectories of carnivorous plants may not be fully captured. This limitation prompts future research avenues to explore the specific ecological triggers, nutrient dynamics, and interactions with other species that shape the evolution of carnivorous plant traps. Temporal resolution represents a further limitation. The study employs r8s for temporal calibration of non-dated trees, introducing a degree of uncertainty into the temporal aspects of trap evolution. Improved dating methods or access to more dated samples could enhance the temporal resolution of the study and provide a more accurate timeline for the evolutionary events under investigation.</w:t>
      </w:r>
    </w:p>
    <w:p w14:paraId="61C188B5" w14:textId="77777777" w:rsidR="00E047B9" w:rsidRDefault="00E047B9">
      <w:pPr>
        <w:spacing w:line="360" w:lineRule="auto"/>
        <w:ind w:firstLine="720"/>
        <w:jc w:val="both"/>
        <w:rPr>
          <w:rFonts w:ascii="Times New Roman" w:eastAsia="Times New Roman" w:hAnsi="Times New Roman" w:cs="Times New Roman"/>
          <w:sz w:val="24"/>
          <w:szCs w:val="24"/>
        </w:rPr>
      </w:pPr>
    </w:p>
    <w:p w14:paraId="58A677B2" w14:textId="77777777" w:rsidR="00E047B9" w:rsidRDefault="00000000">
      <w:pPr>
        <w:pStyle w:val="Heading4"/>
        <w:rPr>
          <w:rFonts w:ascii="Times New Roman" w:eastAsia="Times New Roman" w:hAnsi="Times New Roman" w:cs="Times New Roman"/>
          <w:b/>
          <w:color w:val="000000"/>
        </w:rPr>
      </w:pPr>
      <w:bookmarkStart w:id="226" w:name="_5s7a8b3m2vvn" w:colFirst="0" w:colLast="0"/>
      <w:bookmarkStart w:id="227" w:name="_Toc150735241"/>
      <w:bookmarkEnd w:id="226"/>
      <w:r>
        <w:rPr>
          <w:rFonts w:ascii="Times New Roman" w:eastAsia="Times New Roman" w:hAnsi="Times New Roman" w:cs="Times New Roman"/>
          <w:b/>
          <w:color w:val="000000"/>
        </w:rPr>
        <w:t>3.4.2 Future Directions</w:t>
      </w:r>
      <w:bookmarkEnd w:id="227"/>
    </w:p>
    <w:p w14:paraId="054ACFBE" w14:textId="77777777" w:rsidR="00E047B9" w:rsidRDefault="00E047B9"/>
    <w:p w14:paraId="22106AF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Addressing the limitations outlined above </w:t>
      </w:r>
      <w:proofErr w:type="gramStart"/>
      <w:r>
        <w:rPr>
          <w:rFonts w:ascii="Times New Roman" w:eastAsia="Times New Roman" w:hAnsi="Times New Roman" w:cs="Times New Roman"/>
          <w:sz w:val="24"/>
          <w:szCs w:val="24"/>
        </w:rPr>
        <w:t>opens up</w:t>
      </w:r>
      <w:proofErr w:type="gramEnd"/>
      <w:r>
        <w:rPr>
          <w:rFonts w:ascii="Times New Roman" w:eastAsia="Times New Roman" w:hAnsi="Times New Roman" w:cs="Times New Roman"/>
          <w:sz w:val="24"/>
          <w:szCs w:val="24"/>
        </w:rPr>
        <w:t xml:space="preserve"> promising avenues for future research in the field of carnivorous plant trap evolution. One potential direction involves conducting ecological experiments in natural environments. Such experiments could shed light on the ecological triggers and selective pressures that drive the evolution of carnivorous plant </w:t>
      </w:r>
      <w:r>
        <w:rPr>
          <w:rFonts w:ascii="Times New Roman" w:eastAsia="Times New Roman" w:hAnsi="Times New Roman" w:cs="Times New Roman"/>
          <w:sz w:val="24"/>
          <w:szCs w:val="24"/>
        </w:rPr>
        <w:lastRenderedPageBreak/>
        <w:t>traps. Exploring factors such as nutrient availability, prey abundance, and interspecies interactions in situ would provide a more holistic understanding of the ecological context of carnivorous plant adaptations. Integrating genomic analysis into future studies represents another fruitful direction. By delving into the genetic underpinnings of carnivorous adaptations, researchers can better understand the molecular mechanisms driving trap development. Comparative genomics</w:t>
      </w:r>
      <w:proofErr w:type="gramStart"/>
      <w:r>
        <w:rPr>
          <w:rFonts w:ascii="Times New Roman" w:eastAsia="Times New Roman" w:hAnsi="Times New Roman" w:cs="Times New Roman"/>
          <w:sz w:val="24"/>
          <w:szCs w:val="24"/>
        </w:rPr>
        <w:t>, in particular, could</w:t>
      </w:r>
      <w:proofErr w:type="gramEnd"/>
      <w:r>
        <w:rPr>
          <w:rFonts w:ascii="Times New Roman" w:eastAsia="Times New Roman" w:hAnsi="Times New Roman" w:cs="Times New Roman"/>
          <w:sz w:val="24"/>
          <w:szCs w:val="24"/>
        </w:rPr>
        <w:t xml:space="preserve"> unveil key genes associated with different trap types and their evolution. A focus on functional morphology studies offers yet another avenue for future exploration. Detailed examinations of the functional morphology of various trap types can deepen our understanding of how specific adaptations contribute to prey capture and nutrient acquisition. This could involve anatomical studies and functional experiments to elucidate the mechanisms behind the diverse trapping strategies observed in carnivorous plants. Expanding the taxonomic scope beyond Utricularia to include other carnivorous plant lineages is a strategy to enhance the comprehensiveness of future studies. Comparative analyses across different plant families can reveal commonalities and differences in trap evolution, contributing to a more holistic understanding of this intriguing phenomenon. Finally, investigating long-term evolutionary trends represents a valuable future direction. This could involve exploring fossil evidence or conducting extensive historical sampling to gain insights into the extended temporal perspective of carnivorous plant trap development. Such long-term perspectives could reveal patterns and trends that may not be apparent in shorter-term studies.</w:t>
      </w:r>
    </w:p>
    <w:p w14:paraId="6AE44F62" w14:textId="77777777" w:rsidR="00E047B9" w:rsidRDefault="00E047B9">
      <w:pPr>
        <w:spacing w:line="360" w:lineRule="auto"/>
        <w:ind w:firstLine="720"/>
        <w:jc w:val="both"/>
        <w:rPr>
          <w:rFonts w:ascii="Roboto" w:eastAsia="Roboto" w:hAnsi="Roboto" w:cs="Roboto"/>
          <w:color w:val="374151"/>
          <w:sz w:val="24"/>
          <w:szCs w:val="24"/>
          <w:shd w:val="clear" w:color="auto" w:fill="F7F7F8"/>
        </w:rPr>
      </w:pPr>
    </w:p>
    <w:p w14:paraId="53C651A5" w14:textId="77777777" w:rsidR="00E047B9" w:rsidRDefault="00000000">
      <w:pPr>
        <w:pStyle w:val="Heading3"/>
        <w:spacing w:line="360" w:lineRule="auto"/>
        <w:jc w:val="both"/>
        <w:rPr>
          <w:rFonts w:ascii="Times New Roman" w:eastAsia="Times New Roman" w:hAnsi="Times New Roman" w:cs="Times New Roman"/>
          <w:b/>
          <w:color w:val="000000"/>
        </w:rPr>
      </w:pPr>
      <w:bookmarkStart w:id="228" w:name="_xtz68wvzjmax" w:colFirst="0" w:colLast="0"/>
      <w:bookmarkStart w:id="229" w:name="_Toc150735242"/>
      <w:bookmarkEnd w:id="228"/>
      <w:r>
        <w:rPr>
          <w:rFonts w:ascii="Times New Roman" w:eastAsia="Times New Roman" w:hAnsi="Times New Roman" w:cs="Times New Roman"/>
          <w:b/>
          <w:color w:val="000000"/>
        </w:rPr>
        <w:t>3.5 Conclusion</w:t>
      </w:r>
      <w:bookmarkEnd w:id="229"/>
    </w:p>
    <w:p w14:paraId="7A37081F" w14:textId="77777777" w:rsidR="00E047B9" w:rsidRDefault="00E047B9"/>
    <w:p w14:paraId="2C3F7DA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thesis aimed to rigorously test the pitcher hypothesis regarding Utricularia traps, employing a unique approach to phylogenetic data acquisition and analysis. The study, conducted over 12 weeks, provided robust evidence supporting the pitcher hypothesis, emphasising the evolutionary transitions and complexities in trap development. The implications of the research extend to broader discussions on gradualism in evolution, model selection methodologies, and the interconnectedness of ecological factors and trap evolution. While acknowledging study limitations, future directions focus on ecological experiments, genomic analysis, functional morphology studies, taxonomic expansion, and investigations into long-term evolutionary trends. This work contributes significantly to the understanding of carnivorous plant trap evolution, offering a foundation for continued exploration and inspiring future research endeavours.</w:t>
      </w:r>
      <w:r>
        <w:br w:type="page"/>
      </w:r>
    </w:p>
    <w:p w14:paraId="1AC45B31" w14:textId="77777777" w:rsidR="00E047B9" w:rsidRDefault="00000000">
      <w:pPr>
        <w:pStyle w:val="Heading1"/>
        <w:spacing w:line="360" w:lineRule="auto"/>
        <w:jc w:val="center"/>
        <w:rPr>
          <w:rFonts w:ascii="Times New Roman" w:eastAsia="Times New Roman" w:hAnsi="Times New Roman" w:cs="Times New Roman"/>
          <w:b/>
        </w:rPr>
      </w:pPr>
      <w:bookmarkStart w:id="230" w:name="_264z9qe0b9qr" w:colFirst="0" w:colLast="0"/>
      <w:bookmarkStart w:id="231" w:name="_Toc150735243"/>
      <w:bookmarkEnd w:id="230"/>
      <w:r>
        <w:rPr>
          <w:rFonts w:ascii="Times New Roman" w:eastAsia="Times New Roman" w:hAnsi="Times New Roman" w:cs="Times New Roman"/>
          <w:b/>
        </w:rPr>
        <w:lastRenderedPageBreak/>
        <w:t>References</w:t>
      </w:r>
      <w:bookmarkEnd w:id="231"/>
    </w:p>
    <w:p w14:paraId="79EB3360" w14:textId="77777777" w:rsidR="00E047B9" w:rsidRDefault="00E047B9"/>
    <w:p w14:paraId="4F1EDC2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xml:space="preserve">, L. (2018). Biological flora of Central Europe: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L. </w:t>
      </w:r>
      <w:r>
        <w:rPr>
          <w:rFonts w:ascii="Times New Roman" w:eastAsia="Times New Roman" w:hAnsi="Times New Roman" w:cs="Times New Roman"/>
          <w:i/>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 8–21.</w:t>
      </w:r>
      <w:hyperlink r:id="rId21">
        <w:r>
          <w:rPr>
            <w:rFonts w:ascii="Times New Roman" w:eastAsia="Times New Roman" w:hAnsi="Times New Roman" w:cs="Times New Roman"/>
            <w:sz w:val="24"/>
            <w:szCs w:val="24"/>
          </w:rPr>
          <w:t xml:space="preserve"> </w:t>
        </w:r>
      </w:hyperlink>
      <w:hyperlink r:id="rId22">
        <w:r>
          <w:rPr>
            <w:rFonts w:ascii="Times New Roman" w:eastAsia="Times New Roman" w:hAnsi="Times New Roman" w:cs="Times New Roman"/>
            <w:color w:val="1155CC"/>
            <w:sz w:val="24"/>
            <w:szCs w:val="24"/>
            <w:u w:val="single"/>
          </w:rPr>
          <w:t>https://doi.org/10.1016/j.ppees.2018.10.001</w:t>
        </w:r>
      </w:hyperlink>
    </w:p>
    <w:p w14:paraId="6DF02B11"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W., Peroutka, M., &amp; Lendl, T. (2011). Traps of carnivorous pitcher plants as a habitat: Composition of the fluid, </w:t>
      </w:r>
      <w:proofErr w:type="gramStart"/>
      <w:r>
        <w:rPr>
          <w:rFonts w:ascii="Times New Roman" w:eastAsia="Times New Roman" w:hAnsi="Times New Roman" w:cs="Times New Roman"/>
          <w:sz w:val="24"/>
          <w:szCs w:val="24"/>
        </w:rPr>
        <w:t>biodiversity</w:t>
      </w:r>
      <w:proofErr w:type="gramEnd"/>
      <w:r>
        <w:rPr>
          <w:rFonts w:ascii="Times New Roman" w:eastAsia="Times New Roman" w:hAnsi="Times New Roman" w:cs="Times New Roman"/>
          <w:sz w:val="24"/>
          <w:szCs w:val="24"/>
        </w:rPr>
        <w:t xml:space="preserve"> and mutualistic activities.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107</w:t>
      </w:r>
      <w:r>
        <w:rPr>
          <w:rFonts w:ascii="Times New Roman" w:eastAsia="Times New Roman" w:hAnsi="Times New Roman" w:cs="Times New Roman"/>
          <w:sz w:val="24"/>
          <w:szCs w:val="24"/>
        </w:rPr>
        <w:t>(2), 181–194.</w:t>
      </w:r>
    </w:p>
    <w:p w14:paraId="31B10AC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Albert, V. A.,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R. W., Michael, T. P., &amp; Taylor, D. J. (2010). The carnivorous bladderwort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 system inflates. </w:t>
      </w:r>
      <w:r>
        <w:rPr>
          <w:rFonts w:ascii="Times New Roman" w:eastAsia="Times New Roman" w:hAnsi="Times New Roman" w:cs="Times New Roman"/>
          <w:i/>
          <w:sz w:val="24"/>
          <w:szCs w:val="24"/>
        </w:rPr>
        <w:t>Journal of Experimental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(1), 5–9.</w:t>
      </w:r>
      <w:hyperlink r:id="rId23">
        <w:r>
          <w:rPr>
            <w:rFonts w:ascii="Times New Roman" w:eastAsia="Times New Roman" w:hAnsi="Times New Roman" w:cs="Times New Roman"/>
            <w:sz w:val="24"/>
            <w:szCs w:val="24"/>
          </w:rPr>
          <w:t xml:space="preserve"> </w:t>
        </w:r>
      </w:hyperlink>
      <w:hyperlink r:id="rId24">
        <w:r>
          <w:rPr>
            <w:rFonts w:ascii="Times New Roman" w:eastAsia="Times New Roman" w:hAnsi="Times New Roman" w:cs="Times New Roman"/>
            <w:color w:val="1155CC"/>
            <w:sz w:val="24"/>
            <w:szCs w:val="24"/>
            <w:u w:val="single"/>
          </w:rPr>
          <w:t>https://doi.org/10.1093/jxb/erp349</w:t>
        </w:r>
      </w:hyperlink>
    </w:p>
    <w:p w14:paraId="62E2E079" w14:textId="77777777" w:rsidR="00CA49D7" w:rsidRPr="00CA49D7" w:rsidRDefault="00CA49D7" w:rsidP="00CA49D7">
      <w:pPr>
        <w:spacing w:line="480" w:lineRule="auto"/>
        <w:ind w:firstLine="440"/>
        <w:jc w:val="both"/>
        <w:rPr>
          <w:rFonts w:ascii="Times New Roman" w:hAnsi="Times New Roman" w:cs="Times New Roman"/>
          <w:sz w:val="24"/>
          <w:szCs w:val="24"/>
        </w:rPr>
      </w:pPr>
      <w:r w:rsidRPr="00CA49D7">
        <w:rPr>
          <w:rFonts w:ascii="Times New Roman" w:hAnsi="Times New Roman" w:cs="Times New Roman"/>
          <w:sz w:val="24"/>
          <w:szCs w:val="24"/>
        </w:rPr>
        <w:t xml:space="preserve">Akaike, H. (1987). Factor analysis and AIC. </w:t>
      </w:r>
      <w:r w:rsidRPr="00CA49D7">
        <w:rPr>
          <w:rFonts w:ascii="Times New Roman" w:hAnsi="Times New Roman" w:cs="Times New Roman"/>
          <w:i/>
          <w:iCs/>
          <w:sz w:val="24"/>
          <w:szCs w:val="24"/>
        </w:rPr>
        <w:t>Psychometrika</w:t>
      </w:r>
      <w:r w:rsidRPr="00CA49D7">
        <w:rPr>
          <w:rFonts w:ascii="Times New Roman" w:hAnsi="Times New Roman" w:cs="Times New Roman"/>
          <w:sz w:val="24"/>
          <w:szCs w:val="24"/>
        </w:rPr>
        <w:t xml:space="preserve">, </w:t>
      </w:r>
      <w:r w:rsidRPr="00CA49D7">
        <w:rPr>
          <w:rFonts w:ascii="Times New Roman" w:hAnsi="Times New Roman" w:cs="Times New Roman"/>
          <w:i/>
          <w:iCs/>
          <w:sz w:val="24"/>
          <w:szCs w:val="24"/>
        </w:rPr>
        <w:t>52</w:t>
      </w:r>
      <w:r w:rsidRPr="00CA49D7">
        <w:rPr>
          <w:rFonts w:ascii="Times New Roman" w:hAnsi="Times New Roman" w:cs="Times New Roman"/>
          <w:sz w:val="24"/>
          <w:szCs w:val="24"/>
        </w:rPr>
        <w:t>(3), 317–332.</w:t>
      </w:r>
    </w:p>
    <w:p w14:paraId="306186B7" w14:textId="27168AC8" w:rsidR="00CA49D7" w:rsidRPr="00CA49D7" w:rsidRDefault="00000000" w:rsidP="00CA49D7">
      <w:pPr>
        <w:spacing w:line="480" w:lineRule="auto"/>
        <w:ind w:firstLine="720"/>
        <w:jc w:val="both"/>
        <w:rPr>
          <w:rFonts w:ascii="Times New Roman" w:hAnsi="Times New Roman" w:cs="Times New Roman"/>
          <w:sz w:val="24"/>
          <w:szCs w:val="24"/>
        </w:rPr>
      </w:pPr>
      <w:hyperlink r:id="rId25" w:history="1">
        <w:r w:rsidR="00CA49D7" w:rsidRPr="00CA49D7">
          <w:rPr>
            <w:rStyle w:val="Hyperlink"/>
            <w:rFonts w:ascii="Times New Roman" w:hAnsi="Times New Roman" w:cs="Times New Roman"/>
            <w:sz w:val="24"/>
            <w:szCs w:val="24"/>
          </w:rPr>
          <w:t>https://doi.org/10.1007/BF02294359</w:t>
        </w:r>
      </w:hyperlink>
    </w:p>
    <w:p w14:paraId="6FF7922A" w14:textId="12CBD2C5"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Baucom</w:t>
      </w:r>
      <w:proofErr w:type="spellEnd"/>
      <w:r>
        <w:rPr>
          <w:rFonts w:ascii="Times New Roman" w:eastAsia="Times New Roman" w:hAnsi="Times New Roman" w:cs="Times New Roman"/>
          <w:sz w:val="24"/>
          <w:szCs w:val="24"/>
        </w:rPr>
        <w:t xml:space="preserve">, R. S. (2019). Evolutionary and ecological insights from herbicide-resistant weeds: What have we learned about plant adaptation, and what is left to uncover? </w:t>
      </w:r>
      <w:r>
        <w:rPr>
          <w:rFonts w:ascii="Times New Roman" w:eastAsia="Times New Roman" w:hAnsi="Times New Roman" w:cs="Times New Roman"/>
          <w:i/>
          <w:sz w:val="24"/>
          <w:szCs w:val="24"/>
        </w:rPr>
        <w:t>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223</w:t>
      </w:r>
      <w:r>
        <w:rPr>
          <w:rFonts w:ascii="Times New Roman" w:eastAsia="Times New Roman" w:hAnsi="Times New Roman" w:cs="Times New Roman"/>
          <w:sz w:val="24"/>
          <w:szCs w:val="24"/>
        </w:rPr>
        <w:t>(1), 68–82.</w:t>
      </w:r>
      <w:hyperlink r:id="rId26">
        <w:r>
          <w:rPr>
            <w:rFonts w:ascii="Times New Roman" w:eastAsia="Times New Roman" w:hAnsi="Times New Roman" w:cs="Times New Roman"/>
            <w:sz w:val="24"/>
            <w:szCs w:val="24"/>
          </w:rPr>
          <w:t xml:space="preserve"> </w:t>
        </w:r>
      </w:hyperlink>
      <w:hyperlink r:id="rId27">
        <w:r>
          <w:rPr>
            <w:rFonts w:ascii="Times New Roman" w:eastAsia="Times New Roman" w:hAnsi="Times New Roman" w:cs="Times New Roman"/>
            <w:color w:val="1155CC"/>
            <w:sz w:val="24"/>
            <w:szCs w:val="24"/>
            <w:u w:val="single"/>
          </w:rPr>
          <w:t>https://doi.org/10.1111/nph.15723</w:t>
        </w:r>
      </w:hyperlink>
    </w:p>
    <w:p w14:paraId="07AF4A9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Biteau</w:t>
      </w:r>
      <w:proofErr w:type="spellEnd"/>
      <w:r>
        <w:rPr>
          <w:rFonts w:ascii="Times New Roman" w:eastAsia="Times New Roman" w:hAnsi="Times New Roman" w:cs="Times New Roman"/>
          <w:sz w:val="24"/>
          <w:szCs w:val="24"/>
        </w:rPr>
        <w:t xml:space="preserve">, F., Nisse, E., </w:t>
      </w:r>
      <w:proofErr w:type="spellStart"/>
      <w:r>
        <w:rPr>
          <w:rFonts w:ascii="Times New Roman" w:eastAsia="Times New Roman" w:hAnsi="Times New Roman" w:cs="Times New Roman"/>
          <w:sz w:val="24"/>
          <w:szCs w:val="24"/>
        </w:rPr>
        <w:t>Hehn</w:t>
      </w:r>
      <w:proofErr w:type="spellEnd"/>
      <w:r>
        <w:rPr>
          <w:rFonts w:ascii="Times New Roman" w:eastAsia="Times New Roman" w:hAnsi="Times New Roman" w:cs="Times New Roman"/>
          <w:sz w:val="24"/>
          <w:szCs w:val="24"/>
        </w:rPr>
        <w:t xml:space="preserve">, A., Miguel, S., </w:t>
      </w:r>
      <w:proofErr w:type="spellStart"/>
      <w:r>
        <w:rPr>
          <w:rFonts w:ascii="Times New Roman" w:eastAsia="Times New Roman" w:hAnsi="Times New Roman" w:cs="Times New Roman"/>
          <w:sz w:val="24"/>
          <w:szCs w:val="24"/>
        </w:rPr>
        <w:t>Hannewald</w:t>
      </w:r>
      <w:proofErr w:type="spellEnd"/>
      <w:r>
        <w:rPr>
          <w:rFonts w:ascii="Times New Roman" w:eastAsia="Times New Roman" w:hAnsi="Times New Roman" w:cs="Times New Roman"/>
          <w:sz w:val="24"/>
          <w:szCs w:val="24"/>
        </w:rPr>
        <w:t xml:space="preserve">, P., &amp; </w:t>
      </w:r>
      <w:proofErr w:type="spellStart"/>
      <w:r>
        <w:rPr>
          <w:rFonts w:ascii="Times New Roman" w:eastAsia="Times New Roman" w:hAnsi="Times New Roman" w:cs="Times New Roman"/>
          <w:sz w:val="24"/>
          <w:szCs w:val="24"/>
        </w:rPr>
        <w:t>Bourgaud</w:t>
      </w:r>
      <w:proofErr w:type="spellEnd"/>
      <w:r>
        <w:rPr>
          <w:rFonts w:ascii="Times New Roman" w:eastAsia="Times New Roman" w:hAnsi="Times New Roman" w:cs="Times New Roman"/>
          <w:sz w:val="24"/>
          <w:szCs w:val="24"/>
        </w:rPr>
        <w:t xml:space="preserve">, F. (2012). A Rapid and Efficient Method for Isolating High Quality DNA from Leaves of Carnivorous Plants from the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Genus. </w:t>
      </w:r>
      <w:r>
        <w:rPr>
          <w:rFonts w:ascii="Times New Roman" w:eastAsia="Times New Roman" w:hAnsi="Times New Roman" w:cs="Times New Roman"/>
          <w:i/>
          <w:sz w:val="24"/>
          <w:szCs w:val="24"/>
        </w:rPr>
        <w:t>Molecular 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51</w:t>
      </w:r>
      <w:r>
        <w:rPr>
          <w:rFonts w:ascii="Times New Roman" w:eastAsia="Times New Roman" w:hAnsi="Times New Roman" w:cs="Times New Roman"/>
          <w:sz w:val="24"/>
          <w:szCs w:val="24"/>
        </w:rPr>
        <w:t>(3), 247–253.</w:t>
      </w:r>
      <w:hyperlink r:id="rId28">
        <w:r>
          <w:rPr>
            <w:rFonts w:ascii="Times New Roman" w:eastAsia="Times New Roman" w:hAnsi="Times New Roman" w:cs="Times New Roman"/>
            <w:sz w:val="24"/>
            <w:szCs w:val="24"/>
          </w:rPr>
          <w:t xml:space="preserve"> </w:t>
        </w:r>
      </w:hyperlink>
      <w:hyperlink r:id="rId29">
        <w:r>
          <w:rPr>
            <w:rFonts w:ascii="Times New Roman" w:eastAsia="Times New Roman" w:hAnsi="Times New Roman" w:cs="Times New Roman"/>
            <w:color w:val="1155CC"/>
            <w:sz w:val="24"/>
            <w:szCs w:val="24"/>
            <w:u w:val="single"/>
          </w:rPr>
          <w:t>https://doi.org/10.1007/s12033-011-9462-y</w:t>
        </w:r>
      </w:hyperlink>
    </w:p>
    <w:p w14:paraId="6ACD944A"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Böhm</w:t>
      </w:r>
      <w:proofErr w:type="spellEnd"/>
      <w:r>
        <w:rPr>
          <w:rFonts w:ascii="Times New Roman" w:eastAsia="Times New Roman" w:hAnsi="Times New Roman" w:cs="Times New Roman"/>
          <w:sz w:val="24"/>
          <w:szCs w:val="24"/>
        </w:rPr>
        <w:t xml:space="preserve">, J., Scherzer, S., </w:t>
      </w:r>
      <w:proofErr w:type="spellStart"/>
      <w:r>
        <w:rPr>
          <w:rFonts w:ascii="Times New Roman" w:eastAsia="Times New Roman" w:hAnsi="Times New Roman" w:cs="Times New Roman"/>
          <w:sz w:val="24"/>
          <w:szCs w:val="24"/>
        </w:rPr>
        <w:t>Krol</w:t>
      </w:r>
      <w:proofErr w:type="spellEnd"/>
      <w:r>
        <w:rPr>
          <w:rFonts w:ascii="Times New Roman" w:eastAsia="Times New Roman" w:hAnsi="Times New Roman" w:cs="Times New Roman"/>
          <w:sz w:val="24"/>
          <w:szCs w:val="24"/>
        </w:rPr>
        <w:t xml:space="preserve">, E., Kreuzer, I., von Meyer, K., </w:t>
      </w:r>
      <w:proofErr w:type="spellStart"/>
      <w:r>
        <w:rPr>
          <w:rFonts w:ascii="Times New Roman" w:eastAsia="Times New Roman" w:hAnsi="Times New Roman" w:cs="Times New Roman"/>
          <w:sz w:val="24"/>
          <w:szCs w:val="24"/>
        </w:rPr>
        <w:t>Lorey</w:t>
      </w:r>
      <w:proofErr w:type="spellEnd"/>
      <w:r>
        <w:rPr>
          <w:rFonts w:ascii="Times New Roman" w:eastAsia="Times New Roman" w:hAnsi="Times New Roman" w:cs="Times New Roman"/>
          <w:sz w:val="24"/>
          <w:szCs w:val="24"/>
        </w:rPr>
        <w:t xml:space="preserve">, C., Mueller, T. D., </w:t>
      </w:r>
      <w:proofErr w:type="spellStart"/>
      <w:r>
        <w:rPr>
          <w:rFonts w:ascii="Times New Roman" w:eastAsia="Times New Roman" w:hAnsi="Times New Roman" w:cs="Times New Roman"/>
          <w:sz w:val="24"/>
          <w:szCs w:val="24"/>
        </w:rPr>
        <w:t>Shabala</w:t>
      </w:r>
      <w:proofErr w:type="spellEnd"/>
      <w:r>
        <w:rPr>
          <w:rFonts w:ascii="Times New Roman" w:eastAsia="Times New Roman" w:hAnsi="Times New Roman" w:cs="Times New Roman"/>
          <w:sz w:val="24"/>
          <w:szCs w:val="24"/>
        </w:rPr>
        <w:t xml:space="preserve">, L., Monte, I., </w:t>
      </w:r>
      <w:proofErr w:type="spellStart"/>
      <w:r>
        <w:rPr>
          <w:rFonts w:ascii="Times New Roman" w:eastAsia="Times New Roman" w:hAnsi="Times New Roman" w:cs="Times New Roman"/>
          <w:sz w:val="24"/>
          <w:szCs w:val="24"/>
        </w:rPr>
        <w:t>Solano</w:t>
      </w:r>
      <w:proofErr w:type="spellEnd"/>
      <w:r>
        <w:rPr>
          <w:rFonts w:ascii="Times New Roman" w:eastAsia="Times New Roman" w:hAnsi="Times New Roman" w:cs="Times New Roman"/>
          <w:sz w:val="24"/>
          <w:szCs w:val="24"/>
        </w:rPr>
        <w:t>, R., Al-</w:t>
      </w:r>
      <w:proofErr w:type="spellStart"/>
      <w:r>
        <w:rPr>
          <w:rFonts w:ascii="Times New Roman" w:eastAsia="Times New Roman" w:hAnsi="Times New Roman" w:cs="Times New Roman"/>
          <w:sz w:val="24"/>
          <w:szCs w:val="24"/>
        </w:rPr>
        <w:t>Rasheid</w:t>
      </w:r>
      <w:proofErr w:type="spellEnd"/>
      <w:r>
        <w:rPr>
          <w:rFonts w:ascii="Times New Roman" w:eastAsia="Times New Roman" w:hAnsi="Times New Roman" w:cs="Times New Roman"/>
          <w:sz w:val="24"/>
          <w:szCs w:val="24"/>
        </w:rPr>
        <w:t xml:space="preserve">, K. A. S., </w:t>
      </w:r>
      <w:proofErr w:type="spellStart"/>
      <w:r>
        <w:rPr>
          <w:rFonts w:ascii="Times New Roman" w:eastAsia="Times New Roman" w:hAnsi="Times New Roman" w:cs="Times New Roman"/>
          <w:sz w:val="24"/>
          <w:szCs w:val="24"/>
        </w:rPr>
        <w:t>Rennenberg</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Shabala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Neher</w:t>
      </w:r>
      <w:proofErr w:type="spellEnd"/>
      <w:r>
        <w:rPr>
          <w:rFonts w:ascii="Times New Roman" w:eastAsia="Times New Roman" w:hAnsi="Times New Roman" w:cs="Times New Roman"/>
          <w:sz w:val="24"/>
          <w:szCs w:val="24"/>
        </w:rPr>
        <w:t xml:space="preserve">, E., &amp; </w:t>
      </w:r>
      <w:proofErr w:type="spellStart"/>
      <w:r>
        <w:rPr>
          <w:rFonts w:ascii="Times New Roman" w:eastAsia="Times New Roman" w:hAnsi="Times New Roman" w:cs="Times New Roman"/>
          <w:sz w:val="24"/>
          <w:szCs w:val="24"/>
        </w:rPr>
        <w:t>Hedrich</w:t>
      </w:r>
      <w:proofErr w:type="spellEnd"/>
      <w:r>
        <w:rPr>
          <w:rFonts w:ascii="Times New Roman" w:eastAsia="Times New Roman" w:hAnsi="Times New Roman" w:cs="Times New Roman"/>
          <w:sz w:val="24"/>
          <w:szCs w:val="24"/>
        </w:rPr>
        <w:t xml:space="preserve">, R. (2016). The Venus Flytrap Dionaea muscipula Counts Prey-Induced Action Potentials to Induce Sodium Uptake. </w:t>
      </w:r>
      <w:r>
        <w:rPr>
          <w:rFonts w:ascii="Times New Roman" w:eastAsia="Times New Roman" w:hAnsi="Times New Roman" w:cs="Times New Roman"/>
          <w:i/>
          <w:sz w:val="24"/>
          <w:szCs w:val="24"/>
        </w:rPr>
        <w:t>Current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(3), 286–295.</w:t>
      </w:r>
      <w:hyperlink r:id="rId30">
        <w:r>
          <w:rPr>
            <w:rFonts w:ascii="Times New Roman" w:eastAsia="Times New Roman" w:hAnsi="Times New Roman" w:cs="Times New Roman"/>
            <w:sz w:val="24"/>
            <w:szCs w:val="24"/>
          </w:rPr>
          <w:t xml:space="preserve"> </w:t>
        </w:r>
      </w:hyperlink>
      <w:hyperlink r:id="rId31">
        <w:r>
          <w:rPr>
            <w:rFonts w:ascii="Times New Roman" w:eastAsia="Times New Roman" w:hAnsi="Times New Roman" w:cs="Times New Roman"/>
            <w:color w:val="1155CC"/>
            <w:sz w:val="24"/>
            <w:szCs w:val="24"/>
            <w:u w:val="single"/>
          </w:rPr>
          <w:t>https://doi.org/10.1016/j.cub.2015.11.057</w:t>
        </w:r>
      </w:hyperlink>
    </w:p>
    <w:p w14:paraId="6BBECA6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Bopp, M., &amp; Weber, I. (1981). Hormonal regulation of the leaf blade movement of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capensis. </w:t>
      </w:r>
      <w:proofErr w:type="spellStart"/>
      <w:r>
        <w:rPr>
          <w:rFonts w:ascii="Times New Roman" w:eastAsia="Times New Roman" w:hAnsi="Times New Roman" w:cs="Times New Roman"/>
          <w:i/>
          <w:sz w:val="24"/>
          <w:szCs w:val="24"/>
        </w:rPr>
        <w:t>Physiologia</w:t>
      </w:r>
      <w:proofErr w:type="spellEnd"/>
      <w:r>
        <w:rPr>
          <w:rFonts w:ascii="Times New Roman" w:eastAsia="Times New Roman" w:hAnsi="Times New Roman" w:cs="Times New Roman"/>
          <w:i/>
          <w:sz w:val="24"/>
          <w:szCs w:val="24"/>
        </w:rPr>
        <w:t xml:space="preserve"> Plantarum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53</w:t>
      </w:r>
      <w:r>
        <w:rPr>
          <w:rFonts w:ascii="Times New Roman" w:eastAsia="Times New Roman" w:hAnsi="Times New Roman" w:cs="Times New Roman"/>
          <w:sz w:val="24"/>
          <w:szCs w:val="24"/>
        </w:rPr>
        <w:t>(4), 491–496.</w:t>
      </w:r>
      <w:hyperlink r:id="rId32">
        <w:r>
          <w:rPr>
            <w:rFonts w:ascii="Times New Roman" w:eastAsia="Times New Roman" w:hAnsi="Times New Roman" w:cs="Times New Roman"/>
            <w:sz w:val="24"/>
            <w:szCs w:val="24"/>
          </w:rPr>
          <w:t xml:space="preserve"> </w:t>
        </w:r>
      </w:hyperlink>
      <w:hyperlink r:id="rId33">
        <w:r>
          <w:rPr>
            <w:rFonts w:ascii="Times New Roman" w:eastAsia="Times New Roman" w:hAnsi="Times New Roman" w:cs="Times New Roman"/>
            <w:color w:val="1155CC"/>
            <w:sz w:val="24"/>
            <w:szCs w:val="24"/>
            <w:u w:val="single"/>
          </w:rPr>
          <w:t>https://doi.org/10.1111/j.1399-3054.1981.tb02738.x</w:t>
        </w:r>
      </w:hyperlink>
    </w:p>
    <w:p w14:paraId="1166A98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Burnham, K. P., &amp; Anderson, D. R. (2004). Multimodel Inference: Understanding AIC and BIC in Model Selection. </w:t>
      </w:r>
      <w:r>
        <w:rPr>
          <w:rFonts w:ascii="Times New Roman" w:eastAsia="Times New Roman" w:hAnsi="Times New Roman" w:cs="Times New Roman"/>
          <w:i/>
          <w:sz w:val="24"/>
          <w:szCs w:val="24"/>
        </w:rPr>
        <w:t>Sociological Methods &amp;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(2), 261–304.</w:t>
      </w:r>
      <w:hyperlink r:id="rId34">
        <w:r>
          <w:rPr>
            <w:rFonts w:ascii="Times New Roman" w:eastAsia="Times New Roman" w:hAnsi="Times New Roman" w:cs="Times New Roman"/>
            <w:sz w:val="24"/>
            <w:szCs w:val="24"/>
          </w:rPr>
          <w:t xml:space="preserve"> </w:t>
        </w:r>
      </w:hyperlink>
      <w:hyperlink r:id="rId35">
        <w:r>
          <w:rPr>
            <w:rFonts w:ascii="Times New Roman" w:eastAsia="Times New Roman" w:hAnsi="Times New Roman" w:cs="Times New Roman"/>
            <w:color w:val="1155CC"/>
            <w:sz w:val="24"/>
            <w:szCs w:val="24"/>
            <w:u w:val="single"/>
          </w:rPr>
          <w:t>https://doi.org/10.1177/0049124104268644</w:t>
        </w:r>
      </w:hyperlink>
    </w:p>
    <w:p w14:paraId="2A81919B" w14:textId="77777777" w:rsidR="00E047B9" w:rsidRPr="00077A73" w:rsidRDefault="00000000">
      <w:pPr>
        <w:spacing w:line="480" w:lineRule="auto"/>
        <w:ind w:left="880" w:hanging="440"/>
        <w:jc w:val="both"/>
        <w:rPr>
          <w:rFonts w:ascii="Times New Roman" w:eastAsia="Times New Roman" w:hAnsi="Times New Roman" w:cs="Times New Roman"/>
          <w:color w:val="000000" w:themeColor="text1"/>
          <w:sz w:val="24"/>
          <w:szCs w:val="24"/>
          <w:u w:val="single"/>
        </w:rPr>
      </w:pPr>
      <w:proofErr w:type="spellStart"/>
      <w:r w:rsidRPr="00077A73">
        <w:rPr>
          <w:rFonts w:ascii="Times New Roman" w:eastAsia="Times New Roman" w:hAnsi="Times New Roman" w:cs="Times New Roman"/>
          <w:color w:val="000000" w:themeColor="text1"/>
          <w:sz w:val="24"/>
          <w:szCs w:val="24"/>
        </w:rPr>
        <w:t>Carmesin</w:t>
      </w:r>
      <w:proofErr w:type="spellEnd"/>
      <w:r w:rsidRPr="00077A73">
        <w:rPr>
          <w:rFonts w:ascii="Times New Roman" w:eastAsia="Times New Roman" w:hAnsi="Times New Roman" w:cs="Times New Roman"/>
          <w:color w:val="000000" w:themeColor="text1"/>
          <w:sz w:val="24"/>
          <w:szCs w:val="24"/>
        </w:rPr>
        <w:t xml:space="preserve">, C. F., Fleischmann, A. S., </w:t>
      </w:r>
      <w:proofErr w:type="spellStart"/>
      <w:r w:rsidRPr="00077A73">
        <w:rPr>
          <w:rFonts w:ascii="Times New Roman" w:eastAsia="Times New Roman" w:hAnsi="Times New Roman" w:cs="Times New Roman"/>
          <w:color w:val="000000" w:themeColor="text1"/>
          <w:sz w:val="24"/>
          <w:szCs w:val="24"/>
        </w:rPr>
        <w:t>Klepsch</w:t>
      </w:r>
      <w:proofErr w:type="spellEnd"/>
      <w:r w:rsidRPr="00077A73">
        <w:rPr>
          <w:rFonts w:ascii="Times New Roman" w:eastAsia="Times New Roman" w:hAnsi="Times New Roman" w:cs="Times New Roman"/>
          <w:color w:val="000000" w:themeColor="text1"/>
          <w:sz w:val="24"/>
          <w:szCs w:val="24"/>
        </w:rPr>
        <w:t xml:space="preserve">, M. M., </w:t>
      </w:r>
      <w:proofErr w:type="spellStart"/>
      <w:r w:rsidRPr="00077A73">
        <w:rPr>
          <w:rFonts w:ascii="Times New Roman" w:eastAsia="Times New Roman" w:hAnsi="Times New Roman" w:cs="Times New Roman"/>
          <w:color w:val="000000" w:themeColor="text1"/>
          <w:sz w:val="24"/>
          <w:szCs w:val="24"/>
        </w:rPr>
        <w:t>Westermeier</w:t>
      </w:r>
      <w:proofErr w:type="spellEnd"/>
      <w:r w:rsidRPr="00077A73">
        <w:rPr>
          <w:rFonts w:ascii="Times New Roman" w:eastAsia="Times New Roman" w:hAnsi="Times New Roman" w:cs="Times New Roman"/>
          <w:color w:val="000000" w:themeColor="text1"/>
          <w:sz w:val="24"/>
          <w:szCs w:val="24"/>
        </w:rPr>
        <w:t xml:space="preserve">, A. S., Speck, T., Jansen, S., &amp; </w:t>
      </w:r>
      <w:proofErr w:type="spellStart"/>
      <w:r w:rsidRPr="00077A73">
        <w:rPr>
          <w:rFonts w:ascii="Times New Roman" w:eastAsia="Times New Roman" w:hAnsi="Times New Roman" w:cs="Times New Roman"/>
          <w:color w:val="000000" w:themeColor="text1"/>
          <w:sz w:val="24"/>
          <w:szCs w:val="24"/>
        </w:rPr>
        <w:t>Poppinga</w:t>
      </w:r>
      <w:proofErr w:type="spellEnd"/>
      <w:r w:rsidRPr="00077A73">
        <w:rPr>
          <w:rFonts w:ascii="Times New Roman" w:eastAsia="Times New Roman" w:hAnsi="Times New Roman" w:cs="Times New Roman"/>
          <w:color w:val="000000" w:themeColor="text1"/>
          <w:sz w:val="24"/>
          <w:szCs w:val="24"/>
        </w:rPr>
        <w:t>, S. (2021). Structural gradients and anisotropic hydraulic conductivity in the enigmatic eel traps of carnivorous corkscrew plants (</w:t>
      </w:r>
      <w:proofErr w:type="spellStart"/>
      <w:r w:rsidRPr="00077A73">
        <w:rPr>
          <w:rFonts w:ascii="Times New Roman" w:eastAsia="Times New Roman" w:hAnsi="Times New Roman" w:cs="Times New Roman"/>
          <w:color w:val="000000" w:themeColor="text1"/>
          <w:sz w:val="24"/>
          <w:szCs w:val="24"/>
        </w:rPr>
        <w:t>Genlisea</w:t>
      </w:r>
      <w:proofErr w:type="spellEnd"/>
      <w:r w:rsidRPr="00077A73">
        <w:rPr>
          <w:rFonts w:ascii="Times New Roman" w:eastAsia="Times New Roman" w:hAnsi="Times New Roman" w:cs="Times New Roman"/>
          <w:color w:val="000000" w:themeColor="text1"/>
          <w:sz w:val="24"/>
          <w:szCs w:val="24"/>
        </w:rPr>
        <w:t xml:space="preserve"> spp.). </w:t>
      </w:r>
      <w:r w:rsidRPr="00077A73">
        <w:rPr>
          <w:rFonts w:ascii="Times New Roman" w:eastAsia="Times New Roman" w:hAnsi="Times New Roman" w:cs="Times New Roman"/>
          <w:i/>
          <w:color w:val="000000" w:themeColor="text1"/>
          <w:sz w:val="24"/>
          <w:szCs w:val="24"/>
        </w:rPr>
        <w:t>American Journal of Botany</w:t>
      </w:r>
      <w:r w:rsidRPr="00077A73">
        <w:rPr>
          <w:rFonts w:ascii="Times New Roman" w:eastAsia="Times New Roman" w:hAnsi="Times New Roman" w:cs="Times New Roman"/>
          <w:color w:val="000000" w:themeColor="text1"/>
          <w:sz w:val="24"/>
          <w:szCs w:val="24"/>
        </w:rPr>
        <w:t xml:space="preserve">, </w:t>
      </w:r>
      <w:r w:rsidRPr="00077A73">
        <w:rPr>
          <w:rFonts w:ascii="Times New Roman" w:eastAsia="Times New Roman" w:hAnsi="Times New Roman" w:cs="Times New Roman"/>
          <w:i/>
          <w:color w:val="000000" w:themeColor="text1"/>
          <w:sz w:val="24"/>
          <w:szCs w:val="24"/>
        </w:rPr>
        <w:t>108</w:t>
      </w:r>
      <w:r w:rsidRPr="00077A73">
        <w:rPr>
          <w:rFonts w:ascii="Times New Roman" w:eastAsia="Times New Roman" w:hAnsi="Times New Roman" w:cs="Times New Roman"/>
          <w:color w:val="000000" w:themeColor="text1"/>
          <w:sz w:val="24"/>
          <w:szCs w:val="24"/>
        </w:rPr>
        <w:t>(12), 2356–2370.</w:t>
      </w:r>
      <w:hyperlink r:id="rId36">
        <w:r w:rsidRPr="00077A73">
          <w:rPr>
            <w:rFonts w:ascii="Times New Roman" w:eastAsia="Times New Roman" w:hAnsi="Times New Roman" w:cs="Times New Roman"/>
            <w:color w:val="000000" w:themeColor="text1"/>
            <w:sz w:val="24"/>
            <w:szCs w:val="24"/>
          </w:rPr>
          <w:t xml:space="preserve"> </w:t>
        </w:r>
      </w:hyperlink>
      <w:hyperlink r:id="rId37">
        <w:r w:rsidRPr="00077A73">
          <w:rPr>
            <w:rFonts w:ascii="Times New Roman" w:eastAsia="Times New Roman" w:hAnsi="Times New Roman" w:cs="Times New Roman"/>
            <w:color w:val="000000" w:themeColor="text1"/>
            <w:sz w:val="24"/>
            <w:szCs w:val="24"/>
            <w:u w:val="single"/>
          </w:rPr>
          <w:t>https://doi.org/10.1002/ajb2.1779</w:t>
        </w:r>
      </w:hyperlink>
    </w:p>
    <w:p w14:paraId="2D4F33BB" w14:textId="5FC6C5B9" w:rsidR="00077A73" w:rsidRPr="00077A73" w:rsidRDefault="00077A73">
      <w:pPr>
        <w:spacing w:line="480" w:lineRule="auto"/>
        <w:ind w:left="880" w:hanging="440"/>
        <w:jc w:val="both"/>
        <w:rPr>
          <w:rFonts w:ascii="Times New Roman" w:eastAsia="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Craw, R. C., Grehan, J. R., &amp; Heads, M. J. (1999). Panbiogeography: Tracking the History of Life. Oxford University Press.</w:t>
      </w:r>
    </w:p>
    <w:p w14:paraId="47BBB5AF" w14:textId="1956AD9E"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Davis, A. L., Babb, M. H., Lowe, M. C., Yeh, A. T., Lee, B. T., &amp; Martin, C. H. (2019). Testing Darwin’s Hypothesis about the Wonderful Venus Flytrap: Marginal Spikes Form a “Horrid Prison” for Moderate-Sized Insect Prey. </w:t>
      </w:r>
      <w:r>
        <w:rPr>
          <w:rFonts w:ascii="Times New Roman" w:eastAsia="Times New Roman" w:hAnsi="Times New Roman" w:cs="Times New Roman"/>
          <w:i/>
          <w:sz w:val="24"/>
          <w:szCs w:val="24"/>
        </w:rPr>
        <w:t>The American Naturalist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193</w:t>
      </w:r>
      <w:r>
        <w:rPr>
          <w:rFonts w:ascii="Times New Roman" w:eastAsia="Times New Roman" w:hAnsi="Times New Roman" w:cs="Times New Roman"/>
          <w:sz w:val="24"/>
          <w:szCs w:val="24"/>
        </w:rPr>
        <w:t>(2), 309–317.</w:t>
      </w:r>
      <w:hyperlink r:id="rId38">
        <w:r>
          <w:rPr>
            <w:rFonts w:ascii="Times New Roman" w:eastAsia="Times New Roman" w:hAnsi="Times New Roman" w:cs="Times New Roman"/>
            <w:sz w:val="24"/>
            <w:szCs w:val="24"/>
          </w:rPr>
          <w:t xml:space="preserve"> </w:t>
        </w:r>
      </w:hyperlink>
      <w:hyperlink r:id="rId39">
        <w:r>
          <w:rPr>
            <w:rFonts w:ascii="Times New Roman" w:eastAsia="Times New Roman" w:hAnsi="Times New Roman" w:cs="Times New Roman"/>
            <w:color w:val="1155CC"/>
            <w:sz w:val="24"/>
            <w:szCs w:val="24"/>
            <w:u w:val="single"/>
          </w:rPr>
          <w:t>https://doi.org/10.1086/701433</w:t>
        </w:r>
      </w:hyperlink>
    </w:p>
    <w:p w14:paraId="1AF78C2C" w14:textId="13AD1DE1" w:rsidR="003E1692" w:rsidRPr="003E1692" w:rsidRDefault="003E1692" w:rsidP="003E1692">
      <w:pPr>
        <w:spacing w:line="480" w:lineRule="auto"/>
        <w:ind w:left="880" w:hanging="440"/>
        <w:jc w:val="both"/>
        <w:rPr>
          <w:rFonts w:ascii="Times New Roman" w:eastAsia="Times New Roman" w:hAnsi="Times New Roman" w:cs="Times New Roman"/>
          <w:bCs/>
          <w:sz w:val="30"/>
          <w:szCs w:val="30"/>
        </w:rPr>
      </w:pPr>
      <w:r w:rsidRPr="003E1692">
        <w:rPr>
          <w:rFonts w:ascii="Times New Roman" w:eastAsia="Times New Roman" w:hAnsi="Times New Roman" w:cs="Times New Roman"/>
          <w:bCs/>
          <w:sz w:val="24"/>
          <w:szCs w:val="24"/>
        </w:rPr>
        <w:t xml:space="preserve">Darwin Correspondence Project, “Letter no. 10085,” accessed on 6 June 2023, </w:t>
      </w:r>
      <w:hyperlink r:id="rId40">
        <w:r w:rsidRPr="003E1692">
          <w:rPr>
            <w:rFonts w:ascii="Times New Roman" w:eastAsia="Times New Roman" w:hAnsi="Times New Roman" w:cs="Times New Roman"/>
            <w:bCs/>
            <w:sz w:val="24"/>
            <w:szCs w:val="24"/>
          </w:rPr>
          <w:t>https://www.darwinproject.ac.uk/letter/?docId=letters/DCP-LETT-10085.xml</w:t>
        </w:r>
      </w:hyperlink>
    </w:p>
    <w:p w14:paraId="0735D444" w14:textId="590E76FC"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Giusto, B., </w:t>
      </w:r>
      <w:proofErr w:type="spellStart"/>
      <w:r>
        <w:rPr>
          <w:rFonts w:ascii="Times New Roman" w:eastAsia="Times New Roman" w:hAnsi="Times New Roman" w:cs="Times New Roman"/>
          <w:sz w:val="24"/>
          <w:szCs w:val="24"/>
        </w:rPr>
        <w:t>Bessière</w:t>
      </w:r>
      <w:proofErr w:type="spellEnd"/>
      <w:r>
        <w:rPr>
          <w:rFonts w:ascii="Times New Roman" w:eastAsia="Times New Roman" w:hAnsi="Times New Roman" w:cs="Times New Roman"/>
          <w:sz w:val="24"/>
          <w:szCs w:val="24"/>
        </w:rPr>
        <w:t xml:space="preserve">, J.-M., </w:t>
      </w:r>
      <w:proofErr w:type="spellStart"/>
      <w:r>
        <w:rPr>
          <w:rFonts w:ascii="Times New Roman" w:eastAsia="Times New Roman" w:hAnsi="Times New Roman" w:cs="Times New Roman"/>
          <w:sz w:val="24"/>
          <w:szCs w:val="24"/>
        </w:rPr>
        <w:t>Guéroult</w:t>
      </w:r>
      <w:proofErr w:type="spellEnd"/>
      <w:r>
        <w:rPr>
          <w:rFonts w:ascii="Times New Roman" w:eastAsia="Times New Roman" w:hAnsi="Times New Roman" w:cs="Times New Roman"/>
          <w:sz w:val="24"/>
          <w:szCs w:val="24"/>
        </w:rPr>
        <w:t xml:space="preserve">, M., Lim, L. B. L., Marshall, D. J., </w:t>
      </w:r>
      <w:proofErr w:type="spellStart"/>
      <w:r>
        <w:rPr>
          <w:rFonts w:ascii="Times New Roman" w:eastAsia="Times New Roman" w:hAnsi="Times New Roman" w:cs="Times New Roman"/>
          <w:sz w:val="24"/>
          <w:szCs w:val="24"/>
        </w:rPr>
        <w:t>Hossaert-Mckey</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Gaume</w:t>
      </w:r>
      <w:proofErr w:type="spellEnd"/>
      <w:r>
        <w:rPr>
          <w:rFonts w:ascii="Times New Roman" w:eastAsia="Times New Roman" w:hAnsi="Times New Roman" w:cs="Times New Roman"/>
          <w:sz w:val="24"/>
          <w:szCs w:val="24"/>
        </w:rPr>
        <w:t xml:space="preserve">, L. (2010). Flower-scent mimicry masks a deadly trap in the carnivorous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98</w:t>
      </w:r>
      <w:r>
        <w:rPr>
          <w:rFonts w:ascii="Times New Roman" w:eastAsia="Times New Roman" w:hAnsi="Times New Roman" w:cs="Times New Roman"/>
          <w:sz w:val="24"/>
          <w:szCs w:val="24"/>
        </w:rPr>
        <w:t>(4), 845–856.</w:t>
      </w:r>
    </w:p>
    <w:p w14:paraId="371CF87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Domínguez, Y., </w:t>
      </w:r>
      <w:proofErr w:type="spellStart"/>
      <w:r>
        <w:rPr>
          <w:rFonts w:ascii="Times New Roman" w:eastAsia="Times New Roman" w:hAnsi="Times New Roman" w:cs="Times New Roman"/>
          <w:sz w:val="24"/>
          <w:szCs w:val="24"/>
        </w:rPr>
        <w:t>Panfet</w:t>
      </w:r>
      <w:proofErr w:type="spellEnd"/>
      <w:r>
        <w:rPr>
          <w:rFonts w:ascii="Times New Roman" w:eastAsia="Times New Roman" w:hAnsi="Times New Roman" w:cs="Times New Roman"/>
          <w:sz w:val="24"/>
          <w:szCs w:val="24"/>
        </w:rPr>
        <w:t xml:space="preserve"> Valdés, C. M., &amp; de Miranda, V. F. O. (2012). New features of Cuban endemic Pinguicula </w:t>
      </w:r>
      <w:proofErr w:type="spellStart"/>
      <w:r>
        <w:rPr>
          <w:rFonts w:ascii="Times New Roman" w:eastAsia="Times New Roman" w:hAnsi="Times New Roman" w:cs="Times New Roman"/>
          <w:sz w:val="24"/>
          <w:szCs w:val="24"/>
        </w:rPr>
        <w:t>filifolia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and considerations on its </w:t>
      </w:r>
      <w:r>
        <w:rPr>
          <w:rFonts w:ascii="Times New Roman" w:eastAsia="Times New Roman" w:hAnsi="Times New Roman" w:cs="Times New Roman"/>
          <w:sz w:val="24"/>
          <w:szCs w:val="24"/>
        </w:rPr>
        <w:lastRenderedPageBreak/>
        <w:t xml:space="preserve">habitat and ecology. </w:t>
      </w:r>
      <w:r>
        <w:rPr>
          <w:rFonts w:ascii="Times New Roman" w:eastAsia="Times New Roman" w:hAnsi="Times New Roman" w:cs="Times New Roman"/>
          <w:i/>
          <w:sz w:val="24"/>
          <w:szCs w:val="24"/>
        </w:rPr>
        <w:t>Flora - Morphology, Distribution, Functional Ecology of Plants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207</w:t>
      </w:r>
      <w:r>
        <w:rPr>
          <w:rFonts w:ascii="Times New Roman" w:eastAsia="Times New Roman" w:hAnsi="Times New Roman" w:cs="Times New Roman"/>
          <w:sz w:val="24"/>
          <w:szCs w:val="24"/>
        </w:rPr>
        <w:t>(11), 838–841.</w:t>
      </w:r>
      <w:hyperlink r:id="rId41">
        <w:r>
          <w:rPr>
            <w:rFonts w:ascii="Times New Roman" w:eastAsia="Times New Roman" w:hAnsi="Times New Roman" w:cs="Times New Roman"/>
            <w:sz w:val="24"/>
            <w:szCs w:val="24"/>
          </w:rPr>
          <w:t xml:space="preserve"> </w:t>
        </w:r>
      </w:hyperlink>
      <w:hyperlink r:id="rId42">
        <w:r>
          <w:rPr>
            <w:rFonts w:ascii="Times New Roman" w:eastAsia="Times New Roman" w:hAnsi="Times New Roman" w:cs="Times New Roman"/>
            <w:color w:val="1155CC"/>
            <w:sz w:val="24"/>
            <w:szCs w:val="24"/>
            <w:u w:val="single"/>
          </w:rPr>
          <w:t>https://doi.org/10.1016/j.flora.2012.09.009</w:t>
        </w:r>
      </w:hyperlink>
    </w:p>
    <w:p w14:paraId="6D73C25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&amp;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N. J. (2001). Evolutionary ecology of carnivorous plants. </w:t>
      </w:r>
      <w:r>
        <w:rPr>
          <w:rFonts w:ascii="Times New Roman" w:eastAsia="Times New Roman" w:hAnsi="Times New Roman" w:cs="Times New Roman"/>
          <w:i/>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(11), 623–629.</w:t>
      </w:r>
      <w:hyperlink r:id="rId43">
        <w:r>
          <w:rPr>
            <w:rFonts w:ascii="Times New Roman" w:eastAsia="Times New Roman" w:hAnsi="Times New Roman" w:cs="Times New Roman"/>
            <w:sz w:val="24"/>
            <w:szCs w:val="24"/>
          </w:rPr>
          <w:t xml:space="preserve"> </w:t>
        </w:r>
      </w:hyperlink>
      <w:hyperlink r:id="rId44">
        <w:r>
          <w:rPr>
            <w:rFonts w:ascii="Times New Roman" w:eastAsia="Times New Roman" w:hAnsi="Times New Roman" w:cs="Times New Roman"/>
            <w:color w:val="1155CC"/>
            <w:sz w:val="24"/>
            <w:szCs w:val="24"/>
            <w:u w:val="single"/>
          </w:rPr>
          <w:t>https://doi.org/10.1016/S0169-5347(01)02269-8</w:t>
        </w:r>
      </w:hyperlink>
    </w:p>
    <w:p w14:paraId="0CF29145"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Emlen, D. J. (2008). The Evolution of Animal Weapons. </w:t>
      </w:r>
      <w:r>
        <w:rPr>
          <w:rFonts w:ascii="Times New Roman" w:eastAsia="Times New Roman" w:hAnsi="Times New Roman" w:cs="Times New Roman"/>
          <w:i/>
          <w:sz w:val="24"/>
          <w:szCs w:val="24"/>
        </w:rPr>
        <w:t>Annual Review of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39</w:t>
      </w:r>
      <w:r>
        <w:rPr>
          <w:rFonts w:ascii="Times New Roman" w:eastAsia="Times New Roman" w:hAnsi="Times New Roman" w:cs="Times New Roman"/>
          <w:sz w:val="24"/>
          <w:szCs w:val="24"/>
        </w:rPr>
        <w:t>, 387–413.</w:t>
      </w:r>
    </w:p>
    <w:p w14:paraId="50BBB08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w:t>
      </w:r>
      <w:proofErr w:type="spellStart"/>
      <w:r>
        <w:rPr>
          <w:rFonts w:ascii="Times New Roman" w:eastAsia="Times New Roman" w:hAnsi="Times New Roman" w:cs="Times New Roman"/>
          <w:sz w:val="24"/>
          <w:szCs w:val="24"/>
        </w:rPr>
        <w:t>Dumais</w:t>
      </w:r>
      <w:proofErr w:type="spellEnd"/>
      <w:r>
        <w:rPr>
          <w:rFonts w:ascii="Times New Roman" w:eastAsia="Times New Roman" w:hAnsi="Times New Roman" w:cs="Times New Roman"/>
          <w:sz w:val="24"/>
          <w:szCs w:val="24"/>
        </w:rPr>
        <w:t xml:space="preserve">, J., &amp; Mahadevan, L. (2005). How the Venus flytrap snaps. </w:t>
      </w:r>
      <w:r>
        <w:rPr>
          <w:rFonts w:ascii="Times New Roman" w:eastAsia="Times New Roman" w:hAnsi="Times New Roman" w:cs="Times New Roman"/>
          <w:i/>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433</w:t>
      </w:r>
      <w:r>
        <w:rPr>
          <w:rFonts w:ascii="Times New Roman" w:eastAsia="Times New Roman" w:hAnsi="Times New Roman" w:cs="Times New Roman"/>
          <w:sz w:val="24"/>
          <w:szCs w:val="24"/>
        </w:rPr>
        <w:t>(7024), 421–425.</w:t>
      </w:r>
      <w:hyperlink r:id="rId45">
        <w:r>
          <w:rPr>
            <w:rFonts w:ascii="Times New Roman" w:eastAsia="Times New Roman" w:hAnsi="Times New Roman" w:cs="Times New Roman"/>
            <w:sz w:val="24"/>
            <w:szCs w:val="24"/>
          </w:rPr>
          <w:t xml:space="preserve"> </w:t>
        </w:r>
      </w:hyperlink>
      <w:hyperlink r:id="rId46">
        <w:r>
          <w:rPr>
            <w:rFonts w:ascii="Times New Roman" w:eastAsia="Times New Roman" w:hAnsi="Times New Roman" w:cs="Times New Roman"/>
            <w:color w:val="1155CC"/>
            <w:sz w:val="24"/>
            <w:szCs w:val="24"/>
            <w:u w:val="single"/>
          </w:rPr>
          <w:t>https://doi.org/10.1038/nature03185</w:t>
        </w:r>
      </w:hyperlink>
    </w:p>
    <w:p w14:paraId="4B6EED53" w14:textId="77777777" w:rsidR="00E047B9" w:rsidRPr="00077A73" w:rsidRDefault="00000000" w:rsidP="00077A73">
      <w:pPr>
        <w:spacing w:line="480" w:lineRule="auto"/>
        <w:ind w:left="880" w:hanging="440"/>
        <w:jc w:val="both"/>
        <w:rPr>
          <w:rFonts w:ascii="Times New Roman" w:eastAsia="Times New Roman" w:hAnsi="Times New Roman" w:cs="Times New Roman"/>
          <w:color w:val="000000" w:themeColor="text1"/>
          <w:sz w:val="24"/>
          <w:szCs w:val="24"/>
          <w:u w:val="single"/>
        </w:rPr>
      </w:pPr>
      <w:proofErr w:type="spellStart"/>
      <w:r w:rsidRPr="00077A73">
        <w:rPr>
          <w:rFonts w:ascii="Times New Roman" w:eastAsia="Times New Roman" w:hAnsi="Times New Roman" w:cs="Times New Roman"/>
          <w:color w:val="000000" w:themeColor="text1"/>
          <w:sz w:val="24"/>
          <w:szCs w:val="24"/>
        </w:rPr>
        <w:t>Gaascht</w:t>
      </w:r>
      <w:proofErr w:type="spellEnd"/>
      <w:r w:rsidRPr="00077A73">
        <w:rPr>
          <w:rFonts w:ascii="Times New Roman" w:eastAsia="Times New Roman" w:hAnsi="Times New Roman" w:cs="Times New Roman"/>
          <w:color w:val="000000" w:themeColor="text1"/>
          <w:sz w:val="24"/>
          <w:szCs w:val="24"/>
        </w:rPr>
        <w:t xml:space="preserve">, F., </w:t>
      </w:r>
      <w:proofErr w:type="spellStart"/>
      <w:r w:rsidRPr="00077A73">
        <w:rPr>
          <w:rFonts w:ascii="Times New Roman" w:eastAsia="Times New Roman" w:hAnsi="Times New Roman" w:cs="Times New Roman"/>
          <w:color w:val="000000" w:themeColor="text1"/>
          <w:sz w:val="24"/>
          <w:szCs w:val="24"/>
        </w:rPr>
        <w:t>Dicato</w:t>
      </w:r>
      <w:proofErr w:type="spellEnd"/>
      <w:r w:rsidRPr="00077A73">
        <w:rPr>
          <w:rFonts w:ascii="Times New Roman" w:eastAsia="Times New Roman" w:hAnsi="Times New Roman" w:cs="Times New Roman"/>
          <w:color w:val="000000" w:themeColor="text1"/>
          <w:sz w:val="24"/>
          <w:szCs w:val="24"/>
        </w:rPr>
        <w:t xml:space="preserve">, M., &amp; </w:t>
      </w:r>
      <w:proofErr w:type="spellStart"/>
      <w:r w:rsidRPr="00077A73">
        <w:rPr>
          <w:rFonts w:ascii="Times New Roman" w:eastAsia="Times New Roman" w:hAnsi="Times New Roman" w:cs="Times New Roman"/>
          <w:color w:val="000000" w:themeColor="text1"/>
          <w:sz w:val="24"/>
          <w:szCs w:val="24"/>
        </w:rPr>
        <w:t>Diederich</w:t>
      </w:r>
      <w:proofErr w:type="spellEnd"/>
      <w:r w:rsidRPr="00077A73">
        <w:rPr>
          <w:rFonts w:ascii="Times New Roman" w:eastAsia="Times New Roman" w:hAnsi="Times New Roman" w:cs="Times New Roman"/>
          <w:color w:val="000000" w:themeColor="text1"/>
          <w:sz w:val="24"/>
          <w:szCs w:val="24"/>
        </w:rPr>
        <w:t xml:space="preserve">, M. (2013). Venus Flytrap (Dionaea muscipula Solander ex Ellis) Contains Powerful Compounds that Prevent and Cure Cancer. </w:t>
      </w:r>
      <w:r w:rsidRPr="00077A73">
        <w:rPr>
          <w:rFonts w:ascii="Times New Roman" w:eastAsia="Times New Roman" w:hAnsi="Times New Roman" w:cs="Times New Roman"/>
          <w:i/>
          <w:color w:val="000000" w:themeColor="text1"/>
          <w:sz w:val="24"/>
          <w:szCs w:val="24"/>
        </w:rPr>
        <w:t>Frontiers in Oncology</w:t>
      </w:r>
      <w:r w:rsidRPr="00077A73">
        <w:rPr>
          <w:rFonts w:ascii="Times New Roman" w:eastAsia="Times New Roman" w:hAnsi="Times New Roman" w:cs="Times New Roman"/>
          <w:color w:val="000000" w:themeColor="text1"/>
          <w:sz w:val="24"/>
          <w:szCs w:val="24"/>
        </w:rPr>
        <w:t xml:space="preserve">, </w:t>
      </w:r>
      <w:r w:rsidRPr="00077A73">
        <w:rPr>
          <w:rFonts w:ascii="Times New Roman" w:eastAsia="Times New Roman" w:hAnsi="Times New Roman" w:cs="Times New Roman"/>
          <w:i/>
          <w:color w:val="000000" w:themeColor="text1"/>
          <w:sz w:val="24"/>
          <w:szCs w:val="24"/>
        </w:rPr>
        <w:t>3</w:t>
      </w:r>
      <w:r w:rsidRPr="00077A73">
        <w:rPr>
          <w:rFonts w:ascii="Times New Roman" w:eastAsia="Times New Roman" w:hAnsi="Times New Roman" w:cs="Times New Roman"/>
          <w:color w:val="000000" w:themeColor="text1"/>
          <w:sz w:val="24"/>
          <w:szCs w:val="24"/>
        </w:rPr>
        <w:t>, 202.</w:t>
      </w:r>
      <w:hyperlink r:id="rId47">
        <w:r w:rsidRPr="00077A73">
          <w:rPr>
            <w:rFonts w:ascii="Times New Roman" w:eastAsia="Times New Roman" w:hAnsi="Times New Roman" w:cs="Times New Roman"/>
            <w:color w:val="000000" w:themeColor="text1"/>
            <w:sz w:val="24"/>
            <w:szCs w:val="24"/>
          </w:rPr>
          <w:t xml:space="preserve"> </w:t>
        </w:r>
      </w:hyperlink>
      <w:hyperlink r:id="rId48">
        <w:r w:rsidRPr="00077A73">
          <w:rPr>
            <w:rFonts w:ascii="Times New Roman" w:eastAsia="Times New Roman" w:hAnsi="Times New Roman" w:cs="Times New Roman"/>
            <w:color w:val="000000" w:themeColor="text1"/>
            <w:sz w:val="24"/>
            <w:szCs w:val="24"/>
            <w:u w:val="single"/>
          </w:rPr>
          <w:t>https://doi.org/10.3389/fonc.2013.00202</w:t>
        </w:r>
      </w:hyperlink>
    </w:p>
    <w:p w14:paraId="52B586FB" w14:textId="77777777" w:rsidR="00077A73" w:rsidRPr="00077A73" w:rsidRDefault="00077A73" w:rsidP="00077A73">
      <w:pPr>
        <w:spacing w:line="480" w:lineRule="auto"/>
        <w:ind w:firstLine="440"/>
        <w:jc w:val="both"/>
        <w:rPr>
          <w:rFonts w:ascii="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Gibson, T. C. (1991). Differential escape of insects from carnivorous plant traps. American</w:t>
      </w:r>
    </w:p>
    <w:p w14:paraId="46CEF177" w14:textId="092E5D14" w:rsidR="00077A73" w:rsidRPr="00077A73" w:rsidRDefault="00077A73" w:rsidP="00077A73">
      <w:pPr>
        <w:spacing w:line="480" w:lineRule="auto"/>
        <w:ind w:left="160" w:firstLine="720"/>
        <w:jc w:val="both"/>
        <w:rPr>
          <w:rFonts w:ascii="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Midland Naturalist, 125(1), 55-62.</w:t>
      </w:r>
    </w:p>
    <w:p w14:paraId="60156C76" w14:textId="400D70EA" w:rsidR="00077A73" w:rsidRPr="00077A73" w:rsidRDefault="00077A73" w:rsidP="00077A73">
      <w:pPr>
        <w:spacing w:line="480" w:lineRule="auto"/>
        <w:ind w:left="880" w:hanging="440"/>
        <w:jc w:val="both"/>
        <w:rPr>
          <w:rFonts w:ascii="Times New Roman" w:eastAsia="Times New Roman" w:hAnsi="Times New Roman" w:cs="Times New Roman"/>
          <w:color w:val="000000" w:themeColor="text1"/>
          <w:sz w:val="24"/>
          <w:szCs w:val="24"/>
        </w:rPr>
      </w:pPr>
      <w:proofErr w:type="spellStart"/>
      <w:r w:rsidRPr="00077A73">
        <w:rPr>
          <w:rFonts w:ascii="Times New Roman" w:hAnsi="Times New Roman" w:cs="Times New Roman"/>
          <w:color w:val="000000" w:themeColor="text1"/>
          <w:sz w:val="24"/>
          <w:szCs w:val="24"/>
        </w:rPr>
        <w:t>Givnish</w:t>
      </w:r>
      <w:proofErr w:type="spellEnd"/>
      <w:r w:rsidRPr="00077A73">
        <w:rPr>
          <w:rFonts w:ascii="Times New Roman" w:hAnsi="Times New Roman" w:cs="Times New Roman"/>
          <w:color w:val="000000" w:themeColor="text1"/>
          <w:sz w:val="24"/>
          <w:szCs w:val="24"/>
        </w:rPr>
        <w:t xml:space="preserve">, T. J., Burkhardt, E. L., Happel, R. E., &amp; Weintraub, J. D. (1984). Carnivory in the bromeliad </w:t>
      </w:r>
      <w:proofErr w:type="spellStart"/>
      <w:r w:rsidRPr="00077A73">
        <w:rPr>
          <w:rFonts w:ascii="Times New Roman" w:hAnsi="Times New Roman" w:cs="Times New Roman"/>
          <w:color w:val="000000" w:themeColor="text1"/>
          <w:sz w:val="24"/>
          <w:szCs w:val="24"/>
        </w:rPr>
        <w:t>Brocchinia</w:t>
      </w:r>
      <w:proofErr w:type="spellEnd"/>
      <w:r w:rsidRPr="00077A73">
        <w:rPr>
          <w:rFonts w:ascii="Times New Roman" w:hAnsi="Times New Roman" w:cs="Times New Roman"/>
          <w:color w:val="000000" w:themeColor="text1"/>
          <w:sz w:val="24"/>
          <w:szCs w:val="24"/>
        </w:rPr>
        <w:t xml:space="preserve"> </w:t>
      </w:r>
      <w:proofErr w:type="spellStart"/>
      <w:r w:rsidRPr="00077A73">
        <w:rPr>
          <w:rFonts w:ascii="Times New Roman" w:hAnsi="Times New Roman" w:cs="Times New Roman"/>
          <w:color w:val="000000" w:themeColor="text1"/>
          <w:sz w:val="24"/>
          <w:szCs w:val="24"/>
        </w:rPr>
        <w:t>reducta</w:t>
      </w:r>
      <w:proofErr w:type="spellEnd"/>
      <w:r w:rsidRPr="00077A73">
        <w:rPr>
          <w:rFonts w:ascii="Times New Roman" w:hAnsi="Times New Roman" w:cs="Times New Roman"/>
          <w:color w:val="000000" w:themeColor="text1"/>
          <w:sz w:val="24"/>
          <w:szCs w:val="24"/>
        </w:rPr>
        <w:t xml:space="preserve">, with a cost/benefit model for the general restriction </w:t>
      </w:r>
      <w:r w:rsidRPr="00077A73">
        <w:rPr>
          <w:rFonts w:ascii="Times New Roman" w:hAnsi="Times New Roman" w:cs="Times New Roman"/>
          <w:sz w:val="24"/>
          <w:szCs w:val="24"/>
        </w:rPr>
        <w:t xml:space="preserve">of carnivorous plants to sunny, moist, nutrient-poor habitats. </w:t>
      </w:r>
      <w:r w:rsidRPr="00077A73">
        <w:rPr>
          <w:rFonts w:ascii="Times New Roman" w:hAnsi="Times New Roman" w:cs="Times New Roman"/>
          <w:i/>
          <w:iCs/>
          <w:sz w:val="24"/>
          <w:szCs w:val="24"/>
        </w:rPr>
        <w:t>American Naturalist</w:t>
      </w:r>
      <w:r w:rsidRPr="00077A73">
        <w:rPr>
          <w:rFonts w:ascii="Times New Roman" w:hAnsi="Times New Roman" w:cs="Times New Roman"/>
          <w:sz w:val="24"/>
          <w:szCs w:val="24"/>
        </w:rPr>
        <w:t xml:space="preserve">, </w:t>
      </w:r>
      <w:r w:rsidRPr="00077A73">
        <w:rPr>
          <w:rFonts w:ascii="Times New Roman" w:hAnsi="Times New Roman" w:cs="Times New Roman"/>
          <w:i/>
          <w:iCs/>
          <w:sz w:val="24"/>
          <w:szCs w:val="24"/>
        </w:rPr>
        <w:t>124</w:t>
      </w:r>
      <w:r w:rsidRPr="00077A73">
        <w:rPr>
          <w:rFonts w:ascii="Times New Roman" w:hAnsi="Times New Roman" w:cs="Times New Roman"/>
          <w:sz w:val="24"/>
          <w:szCs w:val="24"/>
        </w:rPr>
        <w:t>, 479-497.</w:t>
      </w:r>
    </w:p>
    <w:p w14:paraId="79936649" w14:textId="6C324888"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(1980). Is a New and General Theory of Evolution Emerging?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 119–130.</w:t>
      </w:r>
    </w:p>
    <w:p w14:paraId="26C7F642"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&amp; Eldredge, N. (1977). Punctuated Equilibria: The Tempo and Mode of Evolution Reconsidered.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(2), 115–151.</w:t>
      </w:r>
    </w:p>
    <w:p w14:paraId="603EFF7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Gopalacharyulu</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Seppänen-Laakso</w:t>
      </w:r>
      <w:proofErr w:type="spellEnd"/>
      <w:r>
        <w:rPr>
          <w:rFonts w:ascii="Times New Roman" w:eastAsia="Times New Roman" w:hAnsi="Times New Roman" w:cs="Times New Roman"/>
          <w:sz w:val="24"/>
          <w:szCs w:val="24"/>
        </w:rPr>
        <w:t xml:space="preserve">, T., &amp; </w:t>
      </w:r>
      <w:proofErr w:type="spellStart"/>
      <w:r>
        <w:rPr>
          <w:rFonts w:ascii="Times New Roman" w:eastAsia="Times New Roman" w:hAnsi="Times New Roman" w:cs="Times New Roman"/>
          <w:sz w:val="24"/>
          <w:szCs w:val="24"/>
        </w:rPr>
        <w:t>Rischer</w:t>
      </w:r>
      <w:proofErr w:type="spellEnd"/>
      <w:r>
        <w:rPr>
          <w:rFonts w:ascii="Times New Roman" w:eastAsia="Times New Roman" w:hAnsi="Times New Roman" w:cs="Times New Roman"/>
          <w:sz w:val="24"/>
          <w:szCs w:val="24"/>
        </w:rPr>
        <w:t xml:space="preserve">, H. (2017). Metabolite profiling of the carnivorous pitcher plants Darlingtonia and Sarracenia.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w:t>
      </w:r>
      <w:r>
        <w:rPr>
          <w:rFonts w:ascii="Times New Roman" w:eastAsia="Times New Roman" w:hAnsi="Times New Roman" w:cs="Times New Roman"/>
          <w:sz w:val="24"/>
          <w:szCs w:val="24"/>
        </w:rPr>
        <w:t>(2), e0171078.</w:t>
      </w:r>
      <w:hyperlink r:id="rId49">
        <w:r>
          <w:rPr>
            <w:rFonts w:ascii="Times New Roman" w:eastAsia="Times New Roman" w:hAnsi="Times New Roman" w:cs="Times New Roman"/>
            <w:sz w:val="24"/>
            <w:szCs w:val="24"/>
          </w:rPr>
          <w:t xml:space="preserve"> </w:t>
        </w:r>
      </w:hyperlink>
      <w:hyperlink r:id="rId50">
        <w:r>
          <w:rPr>
            <w:rFonts w:ascii="Times New Roman" w:eastAsia="Times New Roman" w:hAnsi="Times New Roman" w:cs="Times New Roman"/>
            <w:color w:val="1155CC"/>
            <w:sz w:val="24"/>
            <w:szCs w:val="24"/>
            <w:u w:val="single"/>
          </w:rPr>
          <w:t>https://doi.org/10.1371/journal.pone.0171078</w:t>
        </w:r>
      </w:hyperlink>
    </w:p>
    <w:p w14:paraId="6BDC637B"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Jin</w:t>
      </w:r>
      <w:proofErr w:type="spellEnd"/>
      <w:r>
        <w:rPr>
          <w:rFonts w:ascii="Times New Roman" w:eastAsia="Times New Roman" w:hAnsi="Times New Roman" w:cs="Times New Roman"/>
          <w:sz w:val="24"/>
          <w:szCs w:val="24"/>
        </w:rPr>
        <w:t xml:space="preserve">, Y., &amp; Qian, H. (2019). </w:t>
      </w:r>
      <w:proofErr w:type="spellStart"/>
      <w:r>
        <w:rPr>
          <w:rFonts w:ascii="Times New Roman" w:eastAsia="Times New Roman" w:hAnsi="Times New Roman" w:cs="Times New Roman"/>
          <w:sz w:val="24"/>
          <w:szCs w:val="24"/>
        </w:rPr>
        <w:t>V.PhyloMaker</w:t>
      </w:r>
      <w:proofErr w:type="spellEnd"/>
      <w:r>
        <w:rPr>
          <w:rFonts w:ascii="Times New Roman" w:eastAsia="Times New Roman" w:hAnsi="Times New Roman" w:cs="Times New Roman"/>
          <w:sz w:val="24"/>
          <w:szCs w:val="24"/>
        </w:rPr>
        <w:t xml:space="preserve">: An R package that can generate very large phylogenies for vascular plants. </w:t>
      </w:r>
      <w:r>
        <w:rPr>
          <w:rFonts w:ascii="Times New Roman" w:eastAsia="Times New Roman" w:hAnsi="Times New Roman" w:cs="Times New Roman"/>
          <w:i/>
          <w:sz w:val="24"/>
          <w:szCs w:val="24"/>
        </w:rPr>
        <w:t>Ecography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42</w:t>
      </w:r>
      <w:r>
        <w:rPr>
          <w:rFonts w:ascii="Times New Roman" w:eastAsia="Times New Roman" w:hAnsi="Times New Roman" w:cs="Times New Roman"/>
          <w:sz w:val="24"/>
          <w:szCs w:val="24"/>
        </w:rPr>
        <w:t>(8), 1353–1359.</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https://doi.org/10.1111/ecog.04434</w:t>
        </w:r>
      </w:hyperlink>
    </w:p>
    <w:p w14:paraId="00E1564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Joyeux, M. (2013). Elastic models of the fast traps of carnivorous Dionaea and Aldrovanda. </w:t>
      </w:r>
      <w:r>
        <w:rPr>
          <w:rFonts w:ascii="Times New Roman" w:eastAsia="Times New Roman" w:hAnsi="Times New Roman" w:cs="Times New Roman"/>
          <w:i/>
          <w:sz w:val="24"/>
          <w:szCs w:val="24"/>
        </w:rPr>
        <w:t>Physical Review 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88</w:t>
      </w:r>
      <w:r>
        <w:rPr>
          <w:rFonts w:ascii="Times New Roman" w:eastAsia="Times New Roman" w:hAnsi="Times New Roman" w:cs="Times New Roman"/>
          <w:sz w:val="24"/>
          <w:szCs w:val="24"/>
        </w:rPr>
        <w:t>(3), 034701.</w:t>
      </w:r>
      <w:hyperlink r:id="rId53">
        <w:r>
          <w:rPr>
            <w:rFonts w:ascii="Times New Roman" w:eastAsia="Times New Roman" w:hAnsi="Times New Roman" w:cs="Times New Roman"/>
            <w:sz w:val="24"/>
            <w:szCs w:val="24"/>
          </w:rPr>
          <w:t xml:space="preserve"> </w:t>
        </w:r>
      </w:hyperlink>
      <w:hyperlink r:id="rId54">
        <w:r>
          <w:rPr>
            <w:rFonts w:ascii="Times New Roman" w:eastAsia="Times New Roman" w:hAnsi="Times New Roman" w:cs="Times New Roman"/>
            <w:color w:val="1155CC"/>
            <w:sz w:val="24"/>
            <w:szCs w:val="24"/>
            <w:u w:val="single"/>
          </w:rPr>
          <w:t>https://doi.org/10.1103/PhysRevE.88.034701</w:t>
        </w:r>
      </w:hyperlink>
    </w:p>
    <w:p w14:paraId="5FB8A21C"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Jürgens</w:t>
      </w:r>
      <w:proofErr w:type="spellEnd"/>
      <w:r>
        <w:rPr>
          <w:rFonts w:ascii="Times New Roman" w:eastAsia="Times New Roman" w:hAnsi="Times New Roman" w:cs="Times New Roman"/>
          <w:sz w:val="24"/>
          <w:szCs w:val="24"/>
        </w:rPr>
        <w:t xml:space="preserve">, A., Witt, T., </w:t>
      </w:r>
      <w:proofErr w:type="spellStart"/>
      <w:r>
        <w:rPr>
          <w:rFonts w:ascii="Times New Roman" w:eastAsia="Times New Roman" w:hAnsi="Times New Roman" w:cs="Times New Roman"/>
          <w:sz w:val="24"/>
          <w:szCs w:val="24"/>
        </w:rPr>
        <w:t>Sciligo</w:t>
      </w:r>
      <w:proofErr w:type="spellEnd"/>
      <w:r>
        <w:rPr>
          <w:rFonts w:ascii="Times New Roman" w:eastAsia="Times New Roman" w:hAnsi="Times New Roman" w:cs="Times New Roman"/>
          <w:sz w:val="24"/>
          <w:szCs w:val="24"/>
        </w:rPr>
        <w:t xml:space="preserve">, A., &amp; El-Sayed, A. M. (2015). The effect of trap colour and trap-flower distance on prey and pollinator capture in carnivorous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species. </w:t>
      </w:r>
      <w:r>
        <w:rPr>
          <w:rFonts w:ascii="Times New Roman" w:eastAsia="Times New Roman" w:hAnsi="Times New Roman" w:cs="Times New Roman"/>
          <w:i/>
          <w:sz w:val="24"/>
          <w:szCs w:val="24"/>
        </w:rPr>
        <w:t>Functional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w:t>
      </w:r>
      <w:r>
        <w:rPr>
          <w:rFonts w:ascii="Times New Roman" w:eastAsia="Times New Roman" w:hAnsi="Times New Roman" w:cs="Times New Roman"/>
          <w:sz w:val="24"/>
          <w:szCs w:val="24"/>
        </w:rPr>
        <w:t>(8), 1026–1037.</w:t>
      </w:r>
    </w:p>
    <w:p w14:paraId="6CC334CD" w14:textId="2A0BDB2D" w:rsidR="00077A73" w:rsidRPr="00077A73" w:rsidRDefault="00077A73" w:rsidP="00077A73">
      <w:pPr>
        <w:spacing w:line="480" w:lineRule="auto"/>
        <w:ind w:left="880" w:hanging="440"/>
        <w:jc w:val="both"/>
        <w:rPr>
          <w:rFonts w:ascii="Times New Roman" w:eastAsia="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Juniper, B. E., Robins, R. J., &amp; Joel, D. M. (1989). The Carnivorous Plants. Academic Press.</w:t>
      </w:r>
    </w:p>
    <w:p w14:paraId="492FF9B8" w14:textId="512E0002"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Körner</w:t>
      </w:r>
      <w:proofErr w:type="spellEnd"/>
      <w:r>
        <w:rPr>
          <w:rFonts w:ascii="Times New Roman" w:eastAsia="Times New Roman" w:hAnsi="Times New Roman" w:cs="Times New Roman"/>
          <w:sz w:val="24"/>
          <w:szCs w:val="24"/>
        </w:rPr>
        <w:t xml:space="preserve">, C. (2016). Plant adaptation to cold climates. </w:t>
      </w:r>
      <w:r>
        <w:rPr>
          <w:rFonts w:ascii="Times New Roman" w:eastAsia="Times New Roman" w:hAnsi="Times New Roman" w:cs="Times New Roman"/>
          <w:i/>
          <w:sz w:val="24"/>
          <w:szCs w:val="24"/>
        </w:rPr>
        <w:t>F1000Research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https://doi.org/10.12688/f1000research.9107.1</w:t>
        </w:r>
      </w:hyperlink>
    </w:p>
    <w:p w14:paraId="508BDC36"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S. L., Murrell, B., </w:t>
      </w:r>
      <w:proofErr w:type="spellStart"/>
      <w:r>
        <w:rPr>
          <w:rFonts w:ascii="Times New Roman" w:eastAsia="Times New Roman" w:hAnsi="Times New Roman" w:cs="Times New Roman"/>
          <w:sz w:val="24"/>
          <w:szCs w:val="24"/>
        </w:rPr>
        <w:t>Fourment</w:t>
      </w:r>
      <w:proofErr w:type="spellEnd"/>
      <w:r>
        <w:rPr>
          <w:rFonts w:ascii="Times New Roman" w:eastAsia="Times New Roman" w:hAnsi="Times New Roman" w:cs="Times New Roman"/>
          <w:sz w:val="24"/>
          <w:szCs w:val="24"/>
        </w:rPr>
        <w:t xml:space="preserve">, M., Frost, S. D. W., </w:t>
      </w:r>
      <w:proofErr w:type="spellStart"/>
      <w:r>
        <w:rPr>
          <w:rFonts w:ascii="Times New Roman" w:eastAsia="Times New Roman" w:hAnsi="Times New Roman" w:cs="Times New Roman"/>
          <w:sz w:val="24"/>
          <w:szCs w:val="24"/>
        </w:rPr>
        <w:t>Delport</w:t>
      </w:r>
      <w:proofErr w:type="spellEnd"/>
      <w:r>
        <w:rPr>
          <w:rFonts w:ascii="Times New Roman" w:eastAsia="Times New Roman" w:hAnsi="Times New Roman" w:cs="Times New Roman"/>
          <w:sz w:val="24"/>
          <w:szCs w:val="24"/>
        </w:rPr>
        <w:t xml:space="preserve">, W., &amp; Scheffler, K. (2011). A Random Effects Branch-Site Model for Detecting Episodic Diversifying Selection. </w:t>
      </w:r>
      <w:r>
        <w:rPr>
          <w:rFonts w:ascii="Times New Roman" w:eastAsia="Times New Roman" w:hAnsi="Times New Roman" w:cs="Times New Roman"/>
          <w:i/>
          <w:sz w:val="24"/>
          <w:szCs w:val="24"/>
        </w:rPr>
        <w:t>Molecular Biology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w:t>
      </w:r>
      <w:r>
        <w:rPr>
          <w:rFonts w:ascii="Times New Roman" w:eastAsia="Times New Roman" w:hAnsi="Times New Roman" w:cs="Times New Roman"/>
          <w:sz w:val="24"/>
          <w:szCs w:val="24"/>
        </w:rPr>
        <w:t>(11), 3033–3043.</w:t>
      </w:r>
      <w:hyperlink r:id="rId57">
        <w:r>
          <w:rPr>
            <w:rFonts w:ascii="Times New Roman" w:eastAsia="Times New Roman" w:hAnsi="Times New Roman" w:cs="Times New Roman"/>
            <w:sz w:val="24"/>
            <w:szCs w:val="24"/>
          </w:rPr>
          <w:t xml:space="preserve"> </w:t>
        </w:r>
      </w:hyperlink>
      <w:hyperlink r:id="rId58">
        <w:r>
          <w:rPr>
            <w:rFonts w:ascii="Times New Roman" w:eastAsia="Times New Roman" w:hAnsi="Times New Roman" w:cs="Times New Roman"/>
            <w:color w:val="1155CC"/>
            <w:sz w:val="24"/>
            <w:szCs w:val="24"/>
            <w:u w:val="single"/>
          </w:rPr>
          <w:t>https://doi.org/10.1093/molbev/msr125</w:t>
        </w:r>
      </w:hyperlink>
    </w:p>
    <w:p w14:paraId="208BF1B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Krupa, J. J., Hopper, K. R., Gruber, S. B., Schmidt, J. M., &amp; Harwood, J. D. (2020). Plant–animal interactions between carnivorous plants, sheet‐web spiders, and ground‐running spiders as guild predators in a wet meadow community. </w:t>
      </w:r>
      <w:r>
        <w:rPr>
          <w:rFonts w:ascii="Times New Roman" w:eastAsia="Times New Roman" w:hAnsi="Times New Roman" w:cs="Times New Roman"/>
          <w:i/>
          <w:sz w:val="24"/>
          <w:szCs w:val="24"/>
        </w:rPr>
        <w:t>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(11), 4762–4772.</w:t>
      </w:r>
      <w:hyperlink r:id="rId59">
        <w:r>
          <w:rPr>
            <w:rFonts w:ascii="Times New Roman" w:eastAsia="Times New Roman" w:hAnsi="Times New Roman" w:cs="Times New Roman"/>
            <w:sz w:val="24"/>
            <w:szCs w:val="24"/>
          </w:rPr>
          <w:t xml:space="preserve"> </w:t>
        </w:r>
      </w:hyperlink>
      <w:hyperlink r:id="rId60">
        <w:r>
          <w:rPr>
            <w:rFonts w:ascii="Times New Roman" w:eastAsia="Times New Roman" w:hAnsi="Times New Roman" w:cs="Times New Roman"/>
            <w:color w:val="1155CC"/>
            <w:sz w:val="24"/>
            <w:szCs w:val="24"/>
            <w:u w:val="single"/>
          </w:rPr>
          <w:t>https://doi.org/10.1002/ece3.6230</w:t>
        </w:r>
      </w:hyperlink>
    </w:p>
    <w:p w14:paraId="33C3C04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K. (2003). Droseraceae. In K.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&amp; C. Bayer (Eds.), </w:t>
      </w:r>
      <w:r>
        <w:rPr>
          <w:rFonts w:ascii="Times New Roman" w:eastAsia="Times New Roman" w:hAnsi="Times New Roman" w:cs="Times New Roman"/>
          <w:i/>
          <w:sz w:val="24"/>
          <w:szCs w:val="24"/>
        </w:rPr>
        <w:t xml:space="preserve">Flowering Plants · Dicotyledons: </w:t>
      </w:r>
      <w:proofErr w:type="spellStart"/>
      <w:r>
        <w:rPr>
          <w:rFonts w:ascii="Times New Roman" w:eastAsia="Times New Roman" w:hAnsi="Times New Roman" w:cs="Times New Roman"/>
          <w:i/>
          <w:sz w:val="24"/>
          <w:szCs w:val="24"/>
        </w:rPr>
        <w:t>Malvales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Capparales</w:t>
      </w:r>
      <w:proofErr w:type="spellEnd"/>
      <w:r>
        <w:rPr>
          <w:rFonts w:ascii="Times New Roman" w:eastAsia="Times New Roman" w:hAnsi="Times New Roman" w:cs="Times New Roman"/>
          <w:i/>
          <w:sz w:val="24"/>
          <w:szCs w:val="24"/>
        </w:rPr>
        <w:t xml:space="preserve"> and Non-</w:t>
      </w:r>
      <w:proofErr w:type="spellStart"/>
      <w:r>
        <w:rPr>
          <w:rFonts w:ascii="Times New Roman" w:eastAsia="Times New Roman" w:hAnsi="Times New Roman" w:cs="Times New Roman"/>
          <w:i/>
          <w:sz w:val="24"/>
          <w:szCs w:val="24"/>
        </w:rPr>
        <w:t>betalain</w:t>
      </w:r>
      <w:proofErr w:type="spellEnd"/>
      <w:r>
        <w:rPr>
          <w:rFonts w:ascii="Times New Roman" w:eastAsia="Times New Roman" w:hAnsi="Times New Roman" w:cs="Times New Roman"/>
          <w:i/>
          <w:sz w:val="24"/>
          <w:szCs w:val="24"/>
        </w:rPr>
        <w:t xml:space="preserve"> Caryophyllales</w:t>
      </w:r>
      <w:r>
        <w:rPr>
          <w:rFonts w:ascii="Times New Roman" w:eastAsia="Times New Roman" w:hAnsi="Times New Roman" w:cs="Times New Roman"/>
          <w:sz w:val="24"/>
          <w:szCs w:val="24"/>
        </w:rPr>
        <w:t xml:space="preserve"> (pp. 198–202). Springer.</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color w:val="1155CC"/>
            <w:sz w:val="24"/>
            <w:szCs w:val="24"/>
            <w:u w:val="single"/>
          </w:rPr>
          <w:t>https://doi.org/10.1007/978-3-662-07255-4_21</w:t>
        </w:r>
      </w:hyperlink>
    </w:p>
    <w:p w14:paraId="77B37D37"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Laakkonen</w:t>
      </w:r>
      <w:proofErr w:type="spellEnd"/>
      <w:r>
        <w:rPr>
          <w:rFonts w:ascii="Times New Roman" w:eastAsia="Times New Roman" w:hAnsi="Times New Roman" w:cs="Times New Roman"/>
          <w:sz w:val="24"/>
          <w:szCs w:val="24"/>
        </w:rPr>
        <w:t xml:space="preserve">, L.,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R. W., &amp; Albert, V. A. (2006). A New Model for the Evolution of Carnivory in the Bladderwort Plant (Utricularia): Adaptive Changes in Cytochrome c Oxidase (COX) Provide Respiratory Power. </w:t>
      </w:r>
      <w:r>
        <w:rPr>
          <w:rFonts w:ascii="Times New Roman" w:eastAsia="Times New Roman" w:hAnsi="Times New Roman" w:cs="Times New Roman"/>
          <w:i/>
          <w:sz w:val="24"/>
          <w:szCs w:val="24"/>
        </w:rPr>
        <w:t>Plant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(6), 758–764.</w:t>
      </w:r>
      <w:hyperlink r:id="rId63">
        <w:r>
          <w:rPr>
            <w:rFonts w:ascii="Times New Roman" w:eastAsia="Times New Roman" w:hAnsi="Times New Roman" w:cs="Times New Roman"/>
            <w:sz w:val="24"/>
            <w:szCs w:val="24"/>
          </w:rPr>
          <w:t xml:space="preserve"> </w:t>
        </w:r>
      </w:hyperlink>
      <w:hyperlink r:id="rId64">
        <w:r>
          <w:rPr>
            <w:rFonts w:ascii="Times New Roman" w:eastAsia="Times New Roman" w:hAnsi="Times New Roman" w:cs="Times New Roman"/>
            <w:color w:val="1155CC"/>
            <w:sz w:val="24"/>
            <w:szCs w:val="24"/>
            <w:u w:val="single"/>
          </w:rPr>
          <w:t>https://doi.org/10.1055/s-2006-924459</w:t>
        </w:r>
      </w:hyperlink>
    </w:p>
    <w:p w14:paraId="3BD78DA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w:t>
      </w:r>
      <w:proofErr w:type="spellStart"/>
      <w:r>
        <w:rPr>
          <w:rFonts w:ascii="Times New Roman" w:eastAsia="Times New Roman" w:hAnsi="Times New Roman" w:cs="Times New Roman"/>
          <w:sz w:val="24"/>
          <w:szCs w:val="24"/>
        </w:rPr>
        <w:t>Calcott</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Kainer</w:t>
      </w:r>
      <w:proofErr w:type="spellEnd"/>
      <w:r>
        <w:rPr>
          <w:rFonts w:ascii="Times New Roman" w:eastAsia="Times New Roman" w:hAnsi="Times New Roman" w:cs="Times New Roman"/>
          <w:sz w:val="24"/>
          <w:szCs w:val="24"/>
        </w:rPr>
        <w:t xml:space="preserve">, D., Mayer, C., &amp; Stamatakis, A. (2014). Selecting optimal partitioning schemes for phylogenomic datasets. </w:t>
      </w:r>
      <w:r>
        <w:rPr>
          <w:rFonts w:ascii="Times New Roman" w:eastAsia="Times New Roman" w:hAnsi="Times New Roman" w:cs="Times New Roman"/>
          <w:i/>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w:t>
      </w:r>
      <w:r>
        <w:rPr>
          <w:rFonts w:ascii="Times New Roman" w:eastAsia="Times New Roman" w:hAnsi="Times New Roman" w:cs="Times New Roman"/>
          <w:sz w:val="24"/>
          <w:szCs w:val="24"/>
        </w:rPr>
        <w:t>, 82.</w:t>
      </w:r>
      <w:hyperlink r:id="rId65">
        <w:r>
          <w:rPr>
            <w:rFonts w:ascii="Times New Roman" w:eastAsia="Times New Roman" w:hAnsi="Times New Roman" w:cs="Times New Roman"/>
            <w:sz w:val="24"/>
            <w:szCs w:val="24"/>
          </w:rPr>
          <w:t xml:space="preserve"> </w:t>
        </w:r>
      </w:hyperlink>
      <w:hyperlink r:id="rId66">
        <w:r>
          <w:rPr>
            <w:rFonts w:ascii="Times New Roman" w:eastAsia="Times New Roman" w:hAnsi="Times New Roman" w:cs="Times New Roman"/>
            <w:color w:val="1155CC"/>
            <w:sz w:val="24"/>
            <w:szCs w:val="24"/>
            <w:u w:val="single"/>
          </w:rPr>
          <w:t>https://doi.org/10.1186/1471-2148-14-82</w:t>
        </w:r>
      </w:hyperlink>
    </w:p>
    <w:p w14:paraId="576153D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Lee, L., Zhang, Y., </w:t>
      </w:r>
      <w:proofErr w:type="spellStart"/>
      <w:r>
        <w:rPr>
          <w:rFonts w:ascii="Times New Roman" w:eastAsia="Times New Roman" w:hAnsi="Times New Roman" w:cs="Times New Roman"/>
          <w:sz w:val="24"/>
          <w:szCs w:val="24"/>
        </w:rPr>
        <w:t>Ozar</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Sensen</w:t>
      </w:r>
      <w:proofErr w:type="spellEnd"/>
      <w:r>
        <w:rPr>
          <w:rFonts w:ascii="Times New Roman" w:eastAsia="Times New Roman" w:hAnsi="Times New Roman" w:cs="Times New Roman"/>
          <w:sz w:val="24"/>
          <w:szCs w:val="24"/>
        </w:rPr>
        <w:t xml:space="preserve">, C. W., &amp; </w:t>
      </w:r>
      <w:proofErr w:type="spellStart"/>
      <w:r>
        <w:rPr>
          <w:rFonts w:ascii="Times New Roman" w:eastAsia="Times New Roman" w:hAnsi="Times New Roman" w:cs="Times New Roman"/>
          <w:sz w:val="24"/>
          <w:szCs w:val="24"/>
        </w:rPr>
        <w:t>Schriemer</w:t>
      </w:r>
      <w:proofErr w:type="spellEnd"/>
      <w:r>
        <w:rPr>
          <w:rFonts w:ascii="Times New Roman" w:eastAsia="Times New Roman" w:hAnsi="Times New Roman" w:cs="Times New Roman"/>
          <w:sz w:val="24"/>
          <w:szCs w:val="24"/>
        </w:rPr>
        <w:t xml:space="preserve">, D. C. (2016). Carnivorous Nutrition in Pitcher Plants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Nepenthes</w:t>
      </w:r>
      <w:proofErr w:type="gramEnd"/>
      <w:r>
        <w:rPr>
          <w:rFonts w:ascii="Times New Roman" w:eastAsia="Times New Roman" w:hAnsi="Times New Roman" w:cs="Times New Roman"/>
          <w:sz w:val="24"/>
          <w:szCs w:val="24"/>
        </w:rPr>
        <w:t xml:space="preserve"> spp.) via an Unusual Complement of Endogenous Enzymes. </w:t>
      </w:r>
      <w:r>
        <w:rPr>
          <w:rFonts w:ascii="Times New Roman" w:eastAsia="Times New Roman" w:hAnsi="Times New Roman" w:cs="Times New Roman"/>
          <w:i/>
          <w:sz w:val="24"/>
          <w:szCs w:val="24"/>
        </w:rPr>
        <w:t>Journal of Proteome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(9), 3108–3117.</w:t>
      </w:r>
      <w:hyperlink r:id="rId67">
        <w:r>
          <w:rPr>
            <w:rFonts w:ascii="Times New Roman" w:eastAsia="Times New Roman" w:hAnsi="Times New Roman" w:cs="Times New Roman"/>
            <w:sz w:val="24"/>
            <w:szCs w:val="24"/>
          </w:rPr>
          <w:t xml:space="preserve"> </w:t>
        </w:r>
      </w:hyperlink>
      <w:hyperlink r:id="rId68">
        <w:r>
          <w:rPr>
            <w:rFonts w:ascii="Times New Roman" w:eastAsia="Times New Roman" w:hAnsi="Times New Roman" w:cs="Times New Roman"/>
            <w:color w:val="1155CC"/>
            <w:sz w:val="24"/>
            <w:szCs w:val="24"/>
            <w:u w:val="single"/>
          </w:rPr>
          <w:t>https://doi.org/10.1021/acs.jproteome.6b00224</w:t>
        </w:r>
      </w:hyperlink>
    </w:p>
    <w:p w14:paraId="244EAD20" w14:textId="3AC9BCD9" w:rsidR="00535AE4" w:rsidRPr="003E1692" w:rsidRDefault="00000000" w:rsidP="003E1692">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Lin, Q., </w:t>
      </w:r>
      <w:proofErr w:type="spellStart"/>
      <w:r>
        <w:rPr>
          <w:rFonts w:ascii="Times New Roman" w:eastAsia="Times New Roman" w:hAnsi="Times New Roman" w:cs="Times New Roman"/>
          <w:sz w:val="24"/>
          <w:szCs w:val="24"/>
        </w:rPr>
        <w:t>Ané</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T. J., &amp; Graham, S. W. (2021). A new carnivorous plant lineage (</w:t>
      </w:r>
      <w:proofErr w:type="spellStart"/>
      <w:r>
        <w:rPr>
          <w:rFonts w:ascii="Times New Roman" w:eastAsia="Times New Roman" w:hAnsi="Times New Roman" w:cs="Times New Roman"/>
          <w:sz w:val="24"/>
          <w:szCs w:val="24"/>
        </w:rPr>
        <w:t>Triantha</w:t>
      </w:r>
      <w:proofErr w:type="spellEnd"/>
      <w:r>
        <w:rPr>
          <w:rFonts w:ascii="Times New Roman" w:eastAsia="Times New Roman" w:hAnsi="Times New Roman" w:cs="Times New Roman"/>
          <w:sz w:val="24"/>
          <w:szCs w:val="24"/>
        </w:rPr>
        <w:t xml:space="preserve">) with a unique sticky-inflorescence trap. </w:t>
      </w:r>
      <w:r>
        <w:rPr>
          <w:rFonts w:ascii="Times New Roman" w:eastAsia="Times New Roman" w:hAnsi="Times New Roman" w:cs="Times New Roman"/>
          <w:i/>
          <w:sz w:val="24"/>
          <w:szCs w:val="24"/>
        </w:rPr>
        <w:t>Proceedings of the National Academy of Sciences of the United States of America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118</w:t>
      </w:r>
      <w:r>
        <w:rPr>
          <w:rFonts w:ascii="Times New Roman" w:eastAsia="Times New Roman" w:hAnsi="Times New Roman" w:cs="Times New Roman"/>
          <w:sz w:val="24"/>
          <w:szCs w:val="24"/>
        </w:rPr>
        <w:t>(33), e2022724118.</w:t>
      </w:r>
      <w:hyperlink r:id="rId69">
        <w:r>
          <w:rPr>
            <w:rFonts w:ascii="Times New Roman" w:eastAsia="Times New Roman" w:hAnsi="Times New Roman" w:cs="Times New Roman"/>
            <w:sz w:val="24"/>
            <w:szCs w:val="24"/>
          </w:rPr>
          <w:t xml:space="preserve"> </w:t>
        </w:r>
      </w:hyperlink>
      <w:hyperlink r:id="rId70">
        <w:r>
          <w:rPr>
            <w:rFonts w:ascii="Times New Roman" w:eastAsia="Times New Roman" w:hAnsi="Times New Roman" w:cs="Times New Roman"/>
            <w:color w:val="1155CC"/>
            <w:sz w:val="24"/>
            <w:szCs w:val="24"/>
            <w:u w:val="single"/>
          </w:rPr>
          <w:t>https://doi.org/10.1073/pnas.2022724118</w:t>
        </w:r>
      </w:hyperlink>
    </w:p>
    <w:p w14:paraId="65671896" w14:textId="77777777" w:rsidR="003E1692" w:rsidRDefault="003E1692" w:rsidP="003E1692">
      <w:pPr>
        <w:spacing w:line="480" w:lineRule="auto"/>
        <w:ind w:firstLine="440"/>
        <w:rPr>
          <w:rFonts w:ascii="Times New Roman" w:hAnsi="Times New Roman" w:cs="Times New Roman"/>
          <w:i/>
          <w:iCs/>
          <w:sz w:val="24"/>
          <w:szCs w:val="24"/>
        </w:rPr>
      </w:pPr>
      <w:r w:rsidRPr="003E1692">
        <w:rPr>
          <w:rFonts w:ascii="Times New Roman" w:hAnsi="Times New Roman" w:cs="Times New Roman"/>
          <w:sz w:val="24"/>
          <w:szCs w:val="24"/>
        </w:rPr>
        <w:t xml:space="preserve">Lloyd, F. E. (1942). The carnivorous plants, by Francis Ernest Lloyd. </w:t>
      </w:r>
      <w:proofErr w:type="spellStart"/>
      <w:r w:rsidRPr="003E1692">
        <w:rPr>
          <w:rFonts w:ascii="Times New Roman" w:hAnsi="Times New Roman" w:cs="Times New Roman"/>
          <w:i/>
          <w:iCs/>
          <w:sz w:val="24"/>
          <w:szCs w:val="24"/>
        </w:rPr>
        <w:t>Chronica</w:t>
      </w:r>
      <w:proofErr w:type="spellEnd"/>
    </w:p>
    <w:p w14:paraId="52E9E7AB" w14:textId="78EADE82" w:rsidR="003E1692" w:rsidRPr="003E1692" w:rsidRDefault="003E1692" w:rsidP="003E1692">
      <w:pPr>
        <w:spacing w:line="480" w:lineRule="auto"/>
        <w:ind w:left="720" w:firstLine="160"/>
        <w:rPr>
          <w:rFonts w:ascii="Times New Roman" w:hAnsi="Times New Roman" w:cs="Times New Roman"/>
          <w:i/>
          <w:iCs/>
          <w:sz w:val="24"/>
          <w:szCs w:val="24"/>
        </w:rPr>
      </w:pPr>
      <w:r w:rsidRPr="003E1692">
        <w:rPr>
          <w:rFonts w:ascii="Times New Roman" w:hAnsi="Times New Roman" w:cs="Times New Roman"/>
          <w:i/>
          <w:iCs/>
          <w:sz w:val="24"/>
          <w:szCs w:val="24"/>
        </w:rPr>
        <w:t xml:space="preserve">Botanica Company. </w:t>
      </w:r>
      <w:hyperlink r:id="rId71" w:history="1">
        <w:r w:rsidRPr="003E1692">
          <w:rPr>
            <w:rStyle w:val="Hyperlink"/>
            <w:rFonts w:ascii="Times New Roman" w:hAnsi="Times New Roman" w:cs="Times New Roman"/>
            <w:sz w:val="24"/>
            <w:szCs w:val="24"/>
          </w:rPr>
          <w:t>https://www.biodiversitylibrary.org/item/27249</w:t>
        </w:r>
      </w:hyperlink>
    </w:p>
    <w:p w14:paraId="17166261" w14:textId="2E5D78A4"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Major, J. (1980). Plant Strategies. </w:t>
      </w:r>
      <w:r>
        <w:rPr>
          <w:rFonts w:ascii="Times New Roman" w:eastAsia="Times New Roman" w:hAnsi="Times New Roman" w:cs="Times New Roman"/>
          <w:i/>
          <w:sz w:val="24"/>
          <w:szCs w:val="24"/>
        </w:rPr>
        <w:t>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(2), 438–439.</w:t>
      </w:r>
      <w:hyperlink r:id="rId72">
        <w:r>
          <w:rPr>
            <w:rFonts w:ascii="Times New Roman" w:eastAsia="Times New Roman" w:hAnsi="Times New Roman" w:cs="Times New Roman"/>
            <w:sz w:val="24"/>
            <w:szCs w:val="24"/>
          </w:rPr>
          <w:t xml:space="preserve"> </w:t>
        </w:r>
      </w:hyperlink>
      <w:hyperlink r:id="rId73">
        <w:r>
          <w:rPr>
            <w:rFonts w:ascii="Times New Roman" w:eastAsia="Times New Roman" w:hAnsi="Times New Roman" w:cs="Times New Roman"/>
            <w:color w:val="1155CC"/>
            <w:sz w:val="24"/>
            <w:szCs w:val="24"/>
            <w:u w:val="single"/>
          </w:rPr>
          <w:t>https://doi.org/10.2307/1935202</w:t>
        </w:r>
      </w:hyperlink>
    </w:p>
    <w:p w14:paraId="50C8D43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(2011). Carnivorous pitcher plants: Insights in an old topic. </w:t>
      </w:r>
      <w:r>
        <w:rPr>
          <w:rFonts w:ascii="Times New Roman" w:eastAsia="Times New Roman" w:hAnsi="Times New Roman" w:cs="Times New Roman"/>
          <w:i/>
          <w:sz w:val="24"/>
          <w:szCs w:val="24"/>
        </w:rPr>
        <w:t>Phytochemistry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72</w:t>
      </w:r>
      <w:r>
        <w:rPr>
          <w:rFonts w:ascii="Times New Roman" w:eastAsia="Times New Roman" w:hAnsi="Times New Roman" w:cs="Times New Roman"/>
          <w:sz w:val="24"/>
          <w:szCs w:val="24"/>
        </w:rPr>
        <w:t>(13), 1678–1682.</w:t>
      </w:r>
      <w:hyperlink r:id="rId74">
        <w:r>
          <w:rPr>
            <w:rFonts w:ascii="Times New Roman" w:eastAsia="Times New Roman" w:hAnsi="Times New Roman" w:cs="Times New Roman"/>
            <w:sz w:val="24"/>
            <w:szCs w:val="24"/>
          </w:rPr>
          <w:t xml:space="preserve"> </w:t>
        </w:r>
      </w:hyperlink>
      <w:hyperlink r:id="rId75">
        <w:r>
          <w:rPr>
            <w:rFonts w:ascii="Times New Roman" w:eastAsia="Times New Roman" w:hAnsi="Times New Roman" w:cs="Times New Roman"/>
            <w:color w:val="1155CC"/>
            <w:sz w:val="24"/>
            <w:szCs w:val="24"/>
            <w:u w:val="single"/>
          </w:rPr>
          <w:t>https://doi.org/10.1016/j.phytochem.2010.11.024</w:t>
        </w:r>
      </w:hyperlink>
    </w:p>
    <w:p w14:paraId="4383206C"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(2021). A spotlight on prey-induced metabolite dynamics in sundew. A commentary on: ‘Metabolomic analysis reveals reliance on secondary plant metabolites to facilitate carnivory in the Cape sundew,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capensis.’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128</w:t>
      </w:r>
      <w:r>
        <w:rPr>
          <w:rFonts w:ascii="Times New Roman" w:eastAsia="Times New Roman" w:hAnsi="Times New Roman" w:cs="Times New Roman"/>
          <w:sz w:val="24"/>
          <w:szCs w:val="24"/>
        </w:rPr>
        <w:t>(3), v–vi.</w:t>
      </w:r>
      <w:hyperlink r:id="rId76">
        <w:r>
          <w:rPr>
            <w:rFonts w:ascii="Times New Roman" w:eastAsia="Times New Roman" w:hAnsi="Times New Roman" w:cs="Times New Roman"/>
            <w:sz w:val="24"/>
            <w:szCs w:val="24"/>
          </w:rPr>
          <w:t xml:space="preserve"> </w:t>
        </w:r>
      </w:hyperlink>
      <w:hyperlink r:id="rId77">
        <w:r>
          <w:rPr>
            <w:rFonts w:ascii="Times New Roman" w:eastAsia="Times New Roman" w:hAnsi="Times New Roman" w:cs="Times New Roman"/>
            <w:color w:val="1155CC"/>
            <w:sz w:val="24"/>
            <w:szCs w:val="24"/>
            <w:u w:val="single"/>
          </w:rPr>
          <w:t>https://doi.org/10.1093/aob/mcab093</w:t>
        </w:r>
      </w:hyperlink>
    </w:p>
    <w:p w14:paraId="187F972B"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Moon, D. C., Rossi, A. M., </w:t>
      </w:r>
      <w:proofErr w:type="spellStart"/>
      <w:r>
        <w:rPr>
          <w:rFonts w:ascii="Times New Roman" w:eastAsia="Times New Roman" w:hAnsi="Times New Roman" w:cs="Times New Roman"/>
          <w:sz w:val="24"/>
          <w:szCs w:val="24"/>
        </w:rPr>
        <w:t>Depaz</w:t>
      </w:r>
      <w:proofErr w:type="spellEnd"/>
      <w:r>
        <w:rPr>
          <w:rFonts w:ascii="Times New Roman" w:eastAsia="Times New Roman" w:hAnsi="Times New Roman" w:cs="Times New Roman"/>
          <w:sz w:val="24"/>
          <w:szCs w:val="24"/>
        </w:rPr>
        <w:t xml:space="preserve">, J., McKelvey, L., Elias, S., Wheeler, E., &amp; Moon, J. (2010). Ants provide nutritional and defensive benefits to the carnivorous plant Sarracenia minor. </w:t>
      </w:r>
      <w:proofErr w:type="spellStart"/>
      <w:r>
        <w:rPr>
          <w:rFonts w:ascii="Times New Roman" w:eastAsia="Times New Roman" w:hAnsi="Times New Roman" w:cs="Times New Roman"/>
          <w:i/>
          <w:sz w:val="24"/>
          <w:szCs w:val="24"/>
        </w:rPr>
        <w:t>Oecologia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164</w:t>
      </w:r>
      <w:r>
        <w:rPr>
          <w:rFonts w:ascii="Times New Roman" w:eastAsia="Times New Roman" w:hAnsi="Times New Roman" w:cs="Times New Roman"/>
          <w:sz w:val="24"/>
          <w:szCs w:val="24"/>
        </w:rPr>
        <w:t>(1), 185–192.</w:t>
      </w:r>
    </w:p>
    <w:p w14:paraId="71D70E7B"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Moran, J. A. (1996). Pitcher Dimorphism, Prey </w:t>
      </w:r>
      <w:proofErr w:type="gramStart"/>
      <w:r>
        <w:rPr>
          <w:rFonts w:ascii="Times New Roman" w:eastAsia="Times New Roman" w:hAnsi="Times New Roman" w:cs="Times New Roman"/>
          <w:sz w:val="24"/>
          <w:szCs w:val="24"/>
        </w:rPr>
        <w:t>Composition</w:t>
      </w:r>
      <w:proofErr w:type="gramEnd"/>
      <w:r>
        <w:rPr>
          <w:rFonts w:ascii="Times New Roman" w:eastAsia="Times New Roman" w:hAnsi="Times New Roman" w:cs="Times New Roman"/>
          <w:sz w:val="24"/>
          <w:szCs w:val="24"/>
        </w:rPr>
        <w:t xml:space="preserve"> and the Mechanisms of Prey Attraction in the Pitcher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in Borneo.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(4), 515–525.</w:t>
      </w:r>
      <w:hyperlink r:id="rId78">
        <w:r>
          <w:rPr>
            <w:rFonts w:ascii="Times New Roman" w:eastAsia="Times New Roman" w:hAnsi="Times New Roman" w:cs="Times New Roman"/>
            <w:sz w:val="24"/>
            <w:szCs w:val="24"/>
          </w:rPr>
          <w:t xml:space="preserve"> </w:t>
        </w:r>
      </w:hyperlink>
      <w:hyperlink r:id="rId79">
        <w:r>
          <w:rPr>
            <w:rFonts w:ascii="Times New Roman" w:eastAsia="Times New Roman" w:hAnsi="Times New Roman" w:cs="Times New Roman"/>
            <w:color w:val="1155CC"/>
            <w:sz w:val="24"/>
            <w:szCs w:val="24"/>
            <w:u w:val="single"/>
          </w:rPr>
          <w:t>https://doi.org/10.2307/2261474</w:t>
        </w:r>
      </w:hyperlink>
    </w:p>
    <w:p w14:paraId="625377EC"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Müller, U. K., Berg, O., </w:t>
      </w:r>
      <w:proofErr w:type="spellStart"/>
      <w:r>
        <w:rPr>
          <w:rFonts w:ascii="Times New Roman" w:eastAsia="Times New Roman" w:hAnsi="Times New Roman" w:cs="Times New Roman"/>
          <w:sz w:val="24"/>
          <w:szCs w:val="24"/>
        </w:rPr>
        <w:t>Schwaner</w:t>
      </w:r>
      <w:proofErr w:type="spellEnd"/>
      <w:r>
        <w:rPr>
          <w:rFonts w:ascii="Times New Roman" w:eastAsia="Times New Roman" w:hAnsi="Times New Roman" w:cs="Times New Roman"/>
          <w:sz w:val="24"/>
          <w:szCs w:val="24"/>
        </w:rPr>
        <w:t xml:space="preserve">, J. M., Brown, M. D., Li, G., </w:t>
      </w:r>
      <w:proofErr w:type="spellStart"/>
      <w:r>
        <w:rPr>
          <w:rFonts w:ascii="Times New Roman" w:eastAsia="Times New Roman" w:hAnsi="Times New Roman" w:cs="Times New Roman"/>
          <w:sz w:val="24"/>
          <w:szCs w:val="24"/>
        </w:rPr>
        <w:t>Voesenek</w:t>
      </w:r>
      <w:proofErr w:type="spellEnd"/>
      <w:r>
        <w:rPr>
          <w:rFonts w:ascii="Times New Roman" w:eastAsia="Times New Roman" w:hAnsi="Times New Roman" w:cs="Times New Roman"/>
          <w:sz w:val="24"/>
          <w:szCs w:val="24"/>
        </w:rPr>
        <w:t xml:space="preserve">, C. J., &amp; van Leeuwen, J. L. (2020). Bladderworts, the smallest known suction feeders, generate inertia-dominated flows to capture prey. </w:t>
      </w:r>
      <w:r>
        <w:rPr>
          <w:rFonts w:ascii="Times New Roman" w:eastAsia="Times New Roman" w:hAnsi="Times New Roman" w:cs="Times New Roman"/>
          <w:i/>
          <w:sz w:val="24"/>
          <w:szCs w:val="24"/>
        </w:rPr>
        <w:t>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228</w:t>
      </w:r>
      <w:r>
        <w:rPr>
          <w:rFonts w:ascii="Times New Roman" w:eastAsia="Times New Roman" w:hAnsi="Times New Roman" w:cs="Times New Roman"/>
          <w:sz w:val="24"/>
          <w:szCs w:val="24"/>
        </w:rPr>
        <w:t>(2), 586–595.</w:t>
      </w:r>
      <w:hyperlink r:id="rId80">
        <w:r>
          <w:rPr>
            <w:rFonts w:ascii="Times New Roman" w:eastAsia="Times New Roman" w:hAnsi="Times New Roman" w:cs="Times New Roman"/>
            <w:sz w:val="24"/>
            <w:szCs w:val="24"/>
          </w:rPr>
          <w:t xml:space="preserve"> </w:t>
        </w:r>
      </w:hyperlink>
      <w:hyperlink r:id="rId81">
        <w:r>
          <w:rPr>
            <w:rFonts w:ascii="Times New Roman" w:eastAsia="Times New Roman" w:hAnsi="Times New Roman" w:cs="Times New Roman"/>
            <w:color w:val="1155CC"/>
            <w:sz w:val="24"/>
            <w:szCs w:val="24"/>
            <w:u w:val="single"/>
          </w:rPr>
          <w:t>https://doi.org/10.1111/nph.16726</w:t>
        </w:r>
      </w:hyperlink>
    </w:p>
    <w:p w14:paraId="372C8083"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Newell, S. J.,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A. J. (1998). Efficiency of Insect Capture by Sarracenia purpurea (Sarraceniaceae), the Northern Pitcher Plant. </w:t>
      </w:r>
      <w:r>
        <w:rPr>
          <w:rFonts w:ascii="Times New Roman" w:eastAsia="Times New Roman" w:hAnsi="Times New Roman" w:cs="Times New Roman"/>
          <w:i/>
          <w:sz w:val="24"/>
          <w:szCs w:val="24"/>
        </w:rPr>
        <w:t>American Journal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85</w:t>
      </w:r>
      <w:r>
        <w:rPr>
          <w:rFonts w:ascii="Times New Roman" w:eastAsia="Times New Roman" w:hAnsi="Times New Roman" w:cs="Times New Roman"/>
          <w:sz w:val="24"/>
          <w:szCs w:val="24"/>
        </w:rPr>
        <w:t>(1), 88–91.</w:t>
      </w:r>
      <w:hyperlink r:id="rId82">
        <w:r>
          <w:rPr>
            <w:rFonts w:ascii="Times New Roman" w:eastAsia="Times New Roman" w:hAnsi="Times New Roman" w:cs="Times New Roman"/>
            <w:sz w:val="24"/>
            <w:szCs w:val="24"/>
          </w:rPr>
          <w:t xml:space="preserve"> </w:t>
        </w:r>
      </w:hyperlink>
      <w:hyperlink r:id="rId83">
        <w:r>
          <w:rPr>
            <w:rFonts w:ascii="Times New Roman" w:eastAsia="Times New Roman" w:hAnsi="Times New Roman" w:cs="Times New Roman"/>
            <w:color w:val="1155CC"/>
            <w:sz w:val="24"/>
            <w:szCs w:val="24"/>
            <w:u w:val="single"/>
          </w:rPr>
          <w:t>https://doi.org/10.2307/2446558</w:t>
        </w:r>
      </w:hyperlink>
    </w:p>
    <w:p w14:paraId="414AEB05"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Pavlovič</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Jakšová</w:t>
      </w:r>
      <w:proofErr w:type="spellEnd"/>
      <w:r>
        <w:rPr>
          <w:rFonts w:ascii="Times New Roman" w:eastAsia="Times New Roman" w:hAnsi="Times New Roman" w:cs="Times New Roman"/>
          <w:sz w:val="24"/>
          <w:szCs w:val="24"/>
        </w:rPr>
        <w:t xml:space="preserve">, J., &amp; </w:t>
      </w:r>
      <w:proofErr w:type="spellStart"/>
      <w:r>
        <w:rPr>
          <w:rFonts w:ascii="Times New Roman" w:eastAsia="Times New Roman" w:hAnsi="Times New Roman" w:cs="Times New Roman"/>
          <w:sz w:val="24"/>
          <w:szCs w:val="24"/>
        </w:rPr>
        <w:t>Novák</w:t>
      </w:r>
      <w:proofErr w:type="spellEnd"/>
      <w:r>
        <w:rPr>
          <w:rFonts w:ascii="Times New Roman" w:eastAsia="Times New Roman" w:hAnsi="Times New Roman" w:cs="Times New Roman"/>
          <w:sz w:val="24"/>
          <w:szCs w:val="24"/>
        </w:rPr>
        <w:t>, O. (2017). Triggering a false alarm: Wounding mimics prey capture in the carnivorous Venus flytrap (&lt;</w:t>
      </w:r>
      <w:proofErr w:type="spellStart"/>
      <w:r>
        <w:rPr>
          <w:rFonts w:ascii="Times New Roman" w:eastAsia="Times New Roman" w:hAnsi="Times New Roman" w:cs="Times New Roman"/>
          <w:sz w:val="24"/>
          <w:szCs w:val="24"/>
        </w:rPr>
        <w:t>em</w:t>
      </w:r>
      <w:proofErr w:type="spellEnd"/>
      <w:r>
        <w:rPr>
          <w:rFonts w:ascii="Times New Roman" w:eastAsia="Times New Roman" w:hAnsi="Times New Roman" w:cs="Times New Roman"/>
          <w:sz w:val="24"/>
          <w:szCs w:val="24"/>
        </w:rPr>
        <w:t>&gt;Dionaea muscipula&lt;/</w:t>
      </w:r>
      <w:proofErr w:type="spellStart"/>
      <w:r>
        <w:rPr>
          <w:rFonts w:ascii="Times New Roman" w:eastAsia="Times New Roman" w:hAnsi="Times New Roman" w:cs="Times New Roman"/>
          <w:sz w:val="24"/>
          <w:szCs w:val="24"/>
        </w:rPr>
        <w:t>em</w:t>
      </w:r>
      <w:proofErr w:type="spellEnd"/>
      <w:r>
        <w:rPr>
          <w:rFonts w:ascii="Times New Roman" w:eastAsia="Times New Roman" w:hAnsi="Times New Roman" w:cs="Times New Roman"/>
          <w:sz w:val="24"/>
          <w:szCs w:val="24"/>
        </w:rPr>
        <w:t xml:space="preserve">&gt;).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216</w:t>
      </w:r>
      <w:r>
        <w:rPr>
          <w:rFonts w:ascii="Times New Roman" w:eastAsia="Times New Roman" w:hAnsi="Times New Roman" w:cs="Times New Roman"/>
          <w:sz w:val="24"/>
          <w:szCs w:val="24"/>
        </w:rPr>
        <w:t>(3), 927–938.</w:t>
      </w:r>
    </w:p>
    <w:p w14:paraId="7226F8F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B. J., Link to external site, this link will open in a new window, Silva, S. R., Link to external site, this link will open in a new window, </w:t>
      </w:r>
      <w:proofErr w:type="spellStart"/>
      <w:r>
        <w:rPr>
          <w:rFonts w:ascii="Times New Roman" w:eastAsia="Times New Roman" w:hAnsi="Times New Roman" w:cs="Times New Roman"/>
          <w:sz w:val="24"/>
          <w:szCs w:val="24"/>
        </w:rPr>
        <w:t>Świątek</w:t>
      </w:r>
      <w:proofErr w:type="spellEnd"/>
      <w:r>
        <w:rPr>
          <w:rFonts w:ascii="Times New Roman" w:eastAsia="Times New Roman" w:hAnsi="Times New Roman" w:cs="Times New Roman"/>
          <w:sz w:val="24"/>
          <w:szCs w:val="24"/>
        </w:rPr>
        <w:t xml:space="preserve">, P., Dixon, K. W., </w:t>
      </w:r>
      <w:proofErr w:type="spellStart"/>
      <w:r>
        <w:rPr>
          <w:rFonts w:ascii="Times New Roman" w:eastAsia="Times New Roman" w:hAnsi="Times New Roman" w:cs="Times New Roman"/>
          <w:sz w:val="24"/>
          <w:szCs w:val="24"/>
        </w:rPr>
        <w:t>Lustofin</w:t>
      </w:r>
      <w:proofErr w:type="spellEnd"/>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Seber</w:t>
      </w:r>
      <w:proofErr w:type="spellEnd"/>
      <w:r>
        <w:rPr>
          <w:rFonts w:ascii="Times New Roman" w:eastAsia="Times New Roman" w:hAnsi="Times New Roman" w:cs="Times New Roman"/>
          <w:sz w:val="24"/>
          <w:szCs w:val="24"/>
        </w:rPr>
        <w:t>, G. C., Miranda, V. F. O., &amp; Link to external site, this link will open in a new window. (2020). Structural Features of Carnivorous Plant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Utricularia) Tubers as Abiotic Stress Resistance Organs.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w:t>
      </w:r>
      <w:r>
        <w:rPr>
          <w:rFonts w:ascii="Times New Roman" w:eastAsia="Times New Roman" w:hAnsi="Times New Roman" w:cs="Times New Roman"/>
          <w:sz w:val="24"/>
          <w:szCs w:val="24"/>
        </w:rPr>
        <w:t>(14), 5143.</w:t>
      </w:r>
      <w:hyperlink r:id="rId84">
        <w:r>
          <w:rPr>
            <w:rFonts w:ascii="Times New Roman" w:eastAsia="Times New Roman" w:hAnsi="Times New Roman" w:cs="Times New Roman"/>
            <w:sz w:val="24"/>
            <w:szCs w:val="24"/>
          </w:rPr>
          <w:t xml:space="preserve"> </w:t>
        </w:r>
      </w:hyperlink>
      <w:hyperlink r:id="rId85">
        <w:r>
          <w:rPr>
            <w:rFonts w:ascii="Times New Roman" w:eastAsia="Times New Roman" w:hAnsi="Times New Roman" w:cs="Times New Roman"/>
            <w:color w:val="1155CC"/>
            <w:sz w:val="24"/>
            <w:szCs w:val="24"/>
            <w:u w:val="single"/>
          </w:rPr>
          <w:t>https://doi.org/10.3390/ijms21145143</w:t>
        </w:r>
      </w:hyperlink>
    </w:p>
    <w:p w14:paraId="5C29962F"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Hartmeyer, S. R. H.,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Hartmeyer, I., &amp; Speck, T. (2013). Trap diversity and evolution in the family Droseraceae.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Behavior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(7), e24685.</w:t>
      </w:r>
      <w:hyperlink r:id="rId86">
        <w:r>
          <w:rPr>
            <w:rFonts w:ascii="Times New Roman" w:eastAsia="Times New Roman" w:hAnsi="Times New Roman" w:cs="Times New Roman"/>
            <w:sz w:val="24"/>
            <w:szCs w:val="24"/>
          </w:rPr>
          <w:t xml:space="preserve"> </w:t>
        </w:r>
      </w:hyperlink>
      <w:hyperlink r:id="rId87">
        <w:r>
          <w:rPr>
            <w:rFonts w:ascii="Times New Roman" w:eastAsia="Times New Roman" w:hAnsi="Times New Roman" w:cs="Times New Roman"/>
            <w:color w:val="1155CC"/>
            <w:sz w:val="24"/>
            <w:szCs w:val="24"/>
            <w:u w:val="single"/>
          </w:rPr>
          <w:t>https://doi.org/10.4161/psb.24685</w:t>
        </w:r>
      </w:hyperlink>
    </w:p>
    <w:p w14:paraId="4273785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Poppinga</w:t>
      </w:r>
      <w:proofErr w:type="spellEnd"/>
      <w:r>
        <w:rPr>
          <w:rFonts w:ascii="Times New Roman" w:eastAsia="Times New Roman" w:hAnsi="Times New Roman" w:cs="Times New Roman"/>
          <w:sz w:val="24"/>
          <w:szCs w:val="24"/>
        </w:rPr>
        <w:t xml:space="preserve">, S., Hartmeyer, S. R. H., Seidel, R.,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Hartmeyer, I., &amp; Speck, T. (2012). Catapulting Tentacles in a Sticky Carnivorous Plant.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(9), e45735.</w:t>
      </w:r>
      <w:hyperlink r:id="rId88">
        <w:r>
          <w:rPr>
            <w:rFonts w:ascii="Times New Roman" w:eastAsia="Times New Roman" w:hAnsi="Times New Roman" w:cs="Times New Roman"/>
            <w:sz w:val="24"/>
            <w:szCs w:val="24"/>
          </w:rPr>
          <w:t xml:space="preserve"> </w:t>
        </w:r>
      </w:hyperlink>
      <w:hyperlink r:id="rId89">
        <w:r>
          <w:rPr>
            <w:rFonts w:ascii="Times New Roman" w:eastAsia="Times New Roman" w:hAnsi="Times New Roman" w:cs="Times New Roman"/>
            <w:color w:val="1155CC"/>
            <w:sz w:val="24"/>
            <w:szCs w:val="24"/>
            <w:u w:val="single"/>
          </w:rPr>
          <w:t>https://doi.org/10.1371/journal.pone.0045735</w:t>
        </w:r>
      </w:hyperlink>
    </w:p>
    <w:p w14:paraId="62DC97B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Knorr, N., Ruppert, S., &amp; Speck, T. (2022). </w:t>
      </w:r>
      <w:proofErr w:type="spellStart"/>
      <w:r>
        <w:rPr>
          <w:rFonts w:ascii="Times New Roman" w:eastAsia="Times New Roman" w:hAnsi="Times New Roman" w:cs="Times New Roman"/>
          <w:sz w:val="24"/>
          <w:szCs w:val="24"/>
        </w:rPr>
        <w:t>Chemonastic</w:t>
      </w:r>
      <w:proofErr w:type="spellEnd"/>
      <w:r>
        <w:rPr>
          <w:rFonts w:ascii="Times New Roman" w:eastAsia="Times New Roman" w:hAnsi="Times New Roman" w:cs="Times New Roman"/>
          <w:sz w:val="24"/>
          <w:szCs w:val="24"/>
        </w:rPr>
        <w:t xml:space="preserve"> Stalked Glands in the Carnivorous Rainbow Plant Byblis gigantea LINDL. (</w:t>
      </w:r>
      <w:proofErr w:type="spellStart"/>
      <w:r>
        <w:rPr>
          <w:rFonts w:ascii="Times New Roman" w:eastAsia="Times New Roman" w:hAnsi="Times New Roman" w:cs="Times New Roman"/>
          <w:sz w:val="24"/>
          <w:szCs w:val="24"/>
        </w:rPr>
        <w:t>Byblidaceae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Lamiales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w:t>
      </w:r>
      <w:r>
        <w:rPr>
          <w:rFonts w:ascii="Times New Roman" w:eastAsia="Times New Roman" w:hAnsi="Times New Roman" w:cs="Times New Roman"/>
          <w:sz w:val="24"/>
          <w:szCs w:val="24"/>
        </w:rPr>
        <w:t>(19), 11514.</w:t>
      </w:r>
      <w:hyperlink r:id="rId90">
        <w:r>
          <w:rPr>
            <w:rFonts w:ascii="Times New Roman" w:eastAsia="Times New Roman" w:hAnsi="Times New Roman" w:cs="Times New Roman"/>
            <w:sz w:val="24"/>
            <w:szCs w:val="24"/>
          </w:rPr>
          <w:t xml:space="preserve"> </w:t>
        </w:r>
      </w:hyperlink>
      <w:hyperlink r:id="rId91">
        <w:r>
          <w:rPr>
            <w:rFonts w:ascii="Times New Roman" w:eastAsia="Times New Roman" w:hAnsi="Times New Roman" w:cs="Times New Roman"/>
            <w:color w:val="1155CC"/>
            <w:sz w:val="24"/>
            <w:szCs w:val="24"/>
            <w:u w:val="single"/>
          </w:rPr>
          <w:t>https://doi.org/10.3390/ijms231911514</w:t>
        </w:r>
      </w:hyperlink>
    </w:p>
    <w:p w14:paraId="43B4455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&amp; Speck, T. (2013). Faster than their prey: New insights into the rapid movements of active carnivorous plants traps. </w:t>
      </w:r>
      <w:r>
        <w:rPr>
          <w:rFonts w:ascii="Times New Roman" w:eastAsia="Times New Roman" w:hAnsi="Times New Roman" w:cs="Times New Roman"/>
          <w:i/>
          <w:sz w:val="24"/>
          <w:szCs w:val="24"/>
        </w:rPr>
        <w:t>BioEssays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(7), 649–657.</w:t>
      </w:r>
      <w:hyperlink r:id="rId92">
        <w:r>
          <w:rPr>
            <w:rFonts w:ascii="Times New Roman" w:eastAsia="Times New Roman" w:hAnsi="Times New Roman" w:cs="Times New Roman"/>
            <w:sz w:val="24"/>
            <w:szCs w:val="24"/>
          </w:rPr>
          <w:t xml:space="preserve"> </w:t>
        </w:r>
      </w:hyperlink>
      <w:hyperlink r:id="rId93">
        <w:r>
          <w:rPr>
            <w:rFonts w:ascii="Times New Roman" w:eastAsia="Times New Roman" w:hAnsi="Times New Roman" w:cs="Times New Roman"/>
            <w:color w:val="1155CC"/>
            <w:sz w:val="24"/>
            <w:szCs w:val="24"/>
            <w:u w:val="single"/>
          </w:rPr>
          <w:t>https://doi.org/10.1002/bies.201200175</w:t>
        </w:r>
      </w:hyperlink>
    </w:p>
    <w:p w14:paraId="75D4942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Tim, K., Amélie, M., Speck, O., &amp; Speck, T. (2016). Comparative kinematical analyses of Venus flytrap (Dionaea muscipula) snap traps. </w:t>
      </w:r>
      <w:proofErr w:type="spellStart"/>
      <w:r>
        <w:rPr>
          <w:rFonts w:ascii="Times New Roman" w:eastAsia="Times New Roman" w:hAnsi="Times New Roman" w:cs="Times New Roman"/>
          <w:i/>
          <w:sz w:val="24"/>
          <w:szCs w:val="24"/>
        </w:rPr>
        <w:t>Beilstein</w:t>
      </w:r>
      <w:proofErr w:type="spellEnd"/>
      <w:r>
        <w:rPr>
          <w:rFonts w:ascii="Times New Roman" w:eastAsia="Times New Roman" w:hAnsi="Times New Roman" w:cs="Times New Roman"/>
          <w:i/>
          <w:sz w:val="24"/>
          <w:szCs w:val="24"/>
        </w:rPr>
        <w:t xml:space="preserve"> Journal of Nanotechnology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664–674.</w:t>
      </w:r>
      <w:hyperlink r:id="rId94">
        <w:r>
          <w:rPr>
            <w:rFonts w:ascii="Times New Roman" w:eastAsia="Times New Roman" w:hAnsi="Times New Roman" w:cs="Times New Roman"/>
            <w:sz w:val="24"/>
            <w:szCs w:val="24"/>
          </w:rPr>
          <w:t xml:space="preserve"> </w:t>
        </w:r>
      </w:hyperlink>
      <w:hyperlink r:id="rId95">
        <w:r>
          <w:rPr>
            <w:rFonts w:ascii="Times New Roman" w:eastAsia="Times New Roman" w:hAnsi="Times New Roman" w:cs="Times New Roman"/>
            <w:color w:val="1155CC"/>
            <w:sz w:val="24"/>
            <w:szCs w:val="24"/>
            <w:u w:val="single"/>
          </w:rPr>
          <w:t>https://doi.org/10.3762/bjnano.7.59</w:t>
        </w:r>
      </w:hyperlink>
    </w:p>
    <w:p w14:paraId="7744D14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Price, M. N., Dehal, P. S., &amp; Arkin, A. P. (2010). </w:t>
      </w:r>
      <w:proofErr w:type="spellStart"/>
      <w:r>
        <w:rPr>
          <w:rFonts w:ascii="Times New Roman" w:eastAsia="Times New Roman" w:hAnsi="Times New Roman" w:cs="Times New Roman"/>
          <w:sz w:val="24"/>
          <w:szCs w:val="24"/>
        </w:rPr>
        <w:t>FastTree</w:t>
      </w:r>
      <w:proofErr w:type="spellEnd"/>
      <w:r>
        <w:rPr>
          <w:rFonts w:ascii="Times New Roman" w:eastAsia="Times New Roman" w:hAnsi="Times New Roman" w:cs="Times New Roman"/>
          <w:sz w:val="24"/>
          <w:szCs w:val="24"/>
        </w:rPr>
        <w:t xml:space="preserve"> 2 – Approximately Maximum-Likelihood Trees for Large Alignments.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(3), e9490.</w:t>
      </w:r>
      <w:hyperlink r:id="rId96">
        <w:r>
          <w:rPr>
            <w:rFonts w:ascii="Times New Roman" w:eastAsia="Times New Roman" w:hAnsi="Times New Roman" w:cs="Times New Roman"/>
            <w:sz w:val="24"/>
            <w:szCs w:val="24"/>
          </w:rPr>
          <w:t xml:space="preserve"> </w:t>
        </w:r>
      </w:hyperlink>
      <w:hyperlink r:id="rId97">
        <w:r>
          <w:rPr>
            <w:rFonts w:ascii="Times New Roman" w:eastAsia="Times New Roman" w:hAnsi="Times New Roman" w:cs="Times New Roman"/>
            <w:color w:val="1155CC"/>
            <w:sz w:val="24"/>
            <w:szCs w:val="24"/>
            <w:u w:val="single"/>
          </w:rPr>
          <w:t>https://doi.org/10.1371/journal.pone.0009490</w:t>
        </w:r>
      </w:hyperlink>
    </w:p>
    <w:p w14:paraId="261D1EF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Rice, B. (2007). Carnivorous plants with hybrid trapping strategies. </w:t>
      </w:r>
      <w:r>
        <w:rPr>
          <w:rFonts w:ascii="Times New Roman" w:eastAsia="Times New Roman" w:hAnsi="Times New Roman" w:cs="Times New Roman"/>
          <w:i/>
          <w:sz w:val="24"/>
          <w:szCs w:val="24"/>
        </w:rPr>
        <w:t>Carnivorous Plant Newsletter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23–27.</w:t>
      </w:r>
      <w:hyperlink r:id="rId98">
        <w:r>
          <w:rPr>
            <w:rFonts w:ascii="Times New Roman" w:eastAsia="Times New Roman" w:hAnsi="Times New Roman" w:cs="Times New Roman"/>
            <w:sz w:val="24"/>
            <w:szCs w:val="24"/>
          </w:rPr>
          <w:t xml:space="preserve"> </w:t>
        </w:r>
      </w:hyperlink>
      <w:hyperlink r:id="rId99">
        <w:r>
          <w:rPr>
            <w:rFonts w:ascii="Times New Roman" w:eastAsia="Times New Roman" w:hAnsi="Times New Roman" w:cs="Times New Roman"/>
            <w:color w:val="1155CC"/>
            <w:sz w:val="24"/>
            <w:szCs w:val="24"/>
            <w:u w:val="single"/>
          </w:rPr>
          <w:t>https://doi.org/10.55360/cpn361.br152</w:t>
        </w:r>
      </w:hyperlink>
    </w:p>
    <w:p w14:paraId="46395D38" w14:textId="77777777" w:rsidR="00E047B9" w:rsidRPr="003E1692" w:rsidRDefault="00000000" w:rsidP="003E1692">
      <w:pPr>
        <w:spacing w:line="480" w:lineRule="auto"/>
        <w:ind w:left="880" w:hanging="440"/>
        <w:jc w:val="both"/>
        <w:rPr>
          <w:rFonts w:ascii="Times New Roman" w:eastAsia="Times New Roman" w:hAnsi="Times New Roman" w:cs="Times New Roman"/>
          <w:color w:val="000000" w:themeColor="text1"/>
          <w:sz w:val="24"/>
          <w:szCs w:val="24"/>
          <w:u w:val="single"/>
        </w:rPr>
      </w:pPr>
      <w:r>
        <w:rPr>
          <w:rFonts w:ascii="Times New Roman" w:eastAsia="Times New Roman" w:hAnsi="Times New Roman" w:cs="Times New Roman"/>
          <w:sz w:val="24"/>
          <w:szCs w:val="24"/>
        </w:rPr>
        <w:t xml:space="preserve">Sachse, R.,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Mylo</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Nadasdi</w:t>
      </w:r>
      <w:proofErr w:type="spellEnd"/>
      <w:r>
        <w:rPr>
          <w:rFonts w:ascii="Times New Roman" w:eastAsia="Times New Roman" w:hAnsi="Times New Roman" w:cs="Times New Roman"/>
          <w:sz w:val="24"/>
          <w:szCs w:val="24"/>
        </w:rPr>
        <w:t xml:space="preserve">, J., Bischoff, M., Speck, T., &amp;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w:t>
      </w:r>
      <w:r w:rsidRPr="003E1692">
        <w:rPr>
          <w:rFonts w:ascii="Times New Roman" w:eastAsia="Times New Roman" w:hAnsi="Times New Roman" w:cs="Times New Roman"/>
          <w:color w:val="000000" w:themeColor="text1"/>
          <w:sz w:val="24"/>
          <w:szCs w:val="24"/>
        </w:rPr>
        <w:t xml:space="preserve">S. (2020). Snapping mechanics of the Venus flytrap (Dionaea muscipula). </w:t>
      </w:r>
      <w:r w:rsidRPr="003E1692">
        <w:rPr>
          <w:rFonts w:ascii="Times New Roman" w:eastAsia="Times New Roman" w:hAnsi="Times New Roman" w:cs="Times New Roman"/>
          <w:i/>
          <w:color w:val="000000" w:themeColor="text1"/>
          <w:sz w:val="24"/>
          <w:szCs w:val="24"/>
        </w:rPr>
        <w:t>Proceedings of the National Academy of Sciences of the United States of America</w:t>
      </w:r>
      <w:r w:rsidRPr="003E1692">
        <w:rPr>
          <w:rFonts w:ascii="Times New Roman" w:eastAsia="Times New Roman" w:hAnsi="Times New Roman" w:cs="Times New Roman"/>
          <w:color w:val="000000" w:themeColor="text1"/>
          <w:sz w:val="24"/>
          <w:szCs w:val="24"/>
        </w:rPr>
        <w:t xml:space="preserve">, </w:t>
      </w:r>
      <w:r w:rsidRPr="003E1692">
        <w:rPr>
          <w:rFonts w:ascii="Times New Roman" w:eastAsia="Times New Roman" w:hAnsi="Times New Roman" w:cs="Times New Roman"/>
          <w:i/>
          <w:color w:val="000000" w:themeColor="text1"/>
          <w:sz w:val="24"/>
          <w:szCs w:val="24"/>
        </w:rPr>
        <w:t>117</w:t>
      </w:r>
      <w:r w:rsidRPr="003E1692">
        <w:rPr>
          <w:rFonts w:ascii="Times New Roman" w:eastAsia="Times New Roman" w:hAnsi="Times New Roman" w:cs="Times New Roman"/>
          <w:color w:val="000000" w:themeColor="text1"/>
          <w:sz w:val="24"/>
          <w:szCs w:val="24"/>
        </w:rPr>
        <w:t>(27), 16035–16042.</w:t>
      </w:r>
      <w:hyperlink r:id="rId100">
        <w:r w:rsidRPr="003E1692">
          <w:rPr>
            <w:rFonts w:ascii="Times New Roman" w:eastAsia="Times New Roman" w:hAnsi="Times New Roman" w:cs="Times New Roman"/>
            <w:color w:val="000000" w:themeColor="text1"/>
            <w:sz w:val="24"/>
            <w:szCs w:val="24"/>
          </w:rPr>
          <w:t xml:space="preserve"> </w:t>
        </w:r>
      </w:hyperlink>
      <w:hyperlink r:id="rId101">
        <w:r w:rsidRPr="003E1692">
          <w:rPr>
            <w:rFonts w:ascii="Times New Roman" w:eastAsia="Times New Roman" w:hAnsi="Times New Roman" w:cs="Times New Roman"/>
            <w:color w:val="000000" w:themeColor="text1"/>
            <w:sz w:val="24"/>
            <w:szCs w:val="24"/>
            <w:u w:val="single"/>
          </w:rPr>
          <w:t>https://doi.org/10.1073/pnas.2002707117</w:t>
        </w:r>
      </w:hyperlink>
    </w:p>
    <w:p w14:paraId="21B9FA5F" w14:textId="77777777" w:rsidR="00E047B9" w:rsidRPr="003E1692" w:rsidRDefault="00000000" w:rsidP="003E1692">
      <w:pPr>
        <w:spacing w:line="480" w:lineRule="auto"/>
        <w:ind w:left="880" w:hanging="440"/>
        <w:jc w:val="both"/>
        <w:rPr>
          <w:rFonts w:ascii="Times New Roman" w:eastAsia="Times New Roman" w:hAnsi="Times New Roman" w:cs="Times New Roman"/>
          <w:color w:val="000000" w:themeColor="text1"/>
          <w:sz w:val="24"/>
          <w:szCs w:val="24"/>
        </w:rPr>
      </w:pPr>
      <w:r w:rsidRPr="003E1692">
        <w:rPr>
          <w:rFonts w:ascii="Times New Roman" w:eastAsia="Times New Roman" w:hAnsi="Times New Roman" w:cs="Times New Roman"/>
          <w:color w:val="000000" w:themeColor="text1"/>
          <w:sz w:val="24"/>
          <w:szCs w:val="24"/>
        </w:rPr>
        <w:t xml:space="preserve">Sanderson, M. J. (n.d.). </w:t>
      </w:r>
      <w:r w:rsidRPr="003E1692">
        <w:rPr>
          <w:rFonts w:ascii="Times New Roman" w:eastAsia="Times New Roman" w:hAnsi="Times New Roman" w:cs="Times New Roman"/>
          <w:i/>
          <w:color w:val="000000" w:themeColor="text1"/>
          <w:sz w:val="24"/>
          <w:szCs w:val="24"/>
        </w:rPr>
        <w:t>R8s, version 1.70 User’s Manual</w:t>
      </w:r>
      <w:r w:rsidRPr="003E1692">
        <w:rPr>
          <w:rFonts w:ascii="Times New Roman" w:eastAsia="Times New Roman" w:hAnsi="Times New Roman" w:cs="Times New Roman"/>
          <w:color w:val="000000" w:themeColor="text1"/>
          <w:sz w:val="24"/>
          <w:szCs w:val="24"/>
        </w:rPr>
        <w:t>.</w:t>
      </w:r>
    </w:p>
    <w:p w14:paraId="192E22DA" w14:textId="7F1AADA8" w:rsidR="003E1692" w:rsidRPr="003E1692" w:rsidRDefault="003E1692" w:rsidP="003E1692">
      <w:pPr>
        <w:spacing w:line="480" w:lineRule="auto"/>
        <w:ind w:left="880" w:hanging="440"/>
        <w:jc w:val="both"/>
        <w:rPr>
          <w:rFonts w:ascii="Times New Roman" w:eastAsia="Times New Roman" w:hAnsi="Times New Roman" w:cs="Times New Roman"/>
          <w:color w:val="000000" w:themeColor="text1"/>
          <w:sz w:val="24"/>
          <w:szCs w:val="24"/>
        </w:rPr>
      </w:pPr>
      <w:r w:rsidRPr="003E1692">
        <w:rPr>
          <w:rFonts w:ascii="Times New Roman" w:hAnsi="Times New Roman" w:cs="Times New Roman"/>
          <w:color w:val="000000" w:themeColor="text1"/>
          <w:sz w:val="24"/>
          <w:szCs w:val="24"/>
        </w:rPr>
        <w:t>Schnell, D. E. (2002). Carnivorous Plants of the United States and Canada. Timber Press.</w:t>
      </w:r>
    </w:p>
    <w:p w14:paraId="76C6DDDC" w14:textId="24B6F051"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Scorza</w:t>
      </w:r>
      <w:proofErr w:type="spellEnd"/>
      <w:r>
        <w:rPr>
          <w:rFonts w:ascii="Times New Roman" w:eastAsia="Times New Roman" w:hAnsi="Times New Roman" w:cs="Times New Roman"/>
          <w:sz w:val="24"/>
          <w:szCs w:val="24"/>
        </w:rPr>
        <w:t xml:space="preserve">, L. C. T., &amp; </w:t>
      </w:r>
      <w:proofErr w:type="spellStart"/>
      <w:r>
        <w:rPr>
          <w:rFonts w:ascii="Times New Roman" w:eastAsia="Times New Roman" w:hAnsi="Times New Roman" w:cs="Times New Roman"/>
          <w:sz w:val="24"/>
          <w:szCs w:val="24"/>
        </w:rPr>
        <w:t>Dornelas</w:t>
      </w:r>
      <w:proofErr w:type="spellEnd"/>
      <w:r>
        <w:rPr>
          <w:rFonts w:ascii="Times New Roman" w:eastAsia="Times New Roman" w:hAnsi="Times New Roman" w:cs="Times New Roman"/>
          <w:sz w:val="24"/>
          <w:szCs w:val="24"/>
        </w:rPr>
        <w:t xml:space="preserve">, M. C. (2011). Plants on the move.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Behavior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(12), 1979–1986.</w:t>
      </w:r>
      <w:hyperlink r:id="rId102">
        <w:r>
          <w:rPr>
            <w:rFonts w:ascii="Times New Roman" w:eastAsia="Times New Roman" w:hAnsi="Times New Roman" w:cs="Times New Roman"/>
            <w:sz w:val="24"/>
            <w:szCs w:val="24"/>
          </w:rPr>
          <w:t xml:space="preserve"> </w:t>
        </w:r>
      </w:hyperlink>
      <w:hyperlink r:id="rId103">
        <w:r>
          <w:rPr>
            <w:rFonts w:ascii="Times New Roman" w:eastAsia="Times New Roman" w:hAnsi="Times New Roman" w:cs="Times New Roman"/>
            <w:color w:val="1155CC"/>
            <w:sz w:val="24"/>
            <w:szCs w:val="24"/>
            <w:u w:val="single"/>
          </w:rPr>
          <w:t>https://doi.org/10.4161/psb.6.12.18192</w:t>
        </w:r>
      </w:hyperlink>
    </w:p>
    <w:p w14:paraId="463A287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Singh, K., Reyes, R. C., Campa, G., Jr, Brown, M. D., Hidalgo, F., Berg, O., Müller, U. K., &amp; Link to external site, this link will open in a new window. (2020). Suction Flows Generated by the Carnivorous Bladderwort Utricularia—Comparing Experiments with Mechanical and Mathematical Models. </w:t>
      </w:r>
      <w:r>
        <w:rPr>
          <w:rFonts w:ascii="Times New Roman" w:eastAsia="Times New Roman" w:hAnsi="Times New Roman" w:cs="Times New Roman"/>
          <w:i/>
          <w:sz w:val="24"/>
          <w:szCs w:val="24"/>
        </w:rPr>
        <w:t>Fluids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33.</w:t>
      </w:r>
      <w:hyperlink r:id="rId104">
        <w:r>
          <w:rPr>
            <w:rFonts w:ascii="Times New Roman" w:eastAsia="Times New Roman" w:hAnsi="Times New Roman" w:cs="Times New Roman"/>
            <w:sz w:val="24"/>
            <w:szCs w:val="24"/>
          </w:rPr>
          <w:t xml:space="preserve"> </w:t>
        </w:r>
      </w:hyperlink>
      <w:hyperlink r:id="rId105">
        <w:r>
          <w:rPr>
            <w:rFonts w:ascii="Times New Roman" w:eastAsia="Times New Roman" w:hAnsi="Times New Roman" w:cs="Times New Roman"/>
            <w:color w:val="1155CC"/>
            <w:sz w:val="24"/>
            <w:szCs w:val="24"/>
            <w:u w:val="single"/>
          </w:rPr>
          <w:t>https://doi.org/10.3390/fluids5010033</w:t>
        </w:r>
      </w:hyperlink>
    </w:p>
    <w:p w14:paraId="402F84D8"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&amp; Mahadevan, L. (2005). Physical Limits and Design Principles for Plant and Fungal Movements. </w:t>
      </w:r>
      <w:r>
        <w:rPr>
          <w:rFonts w:ascii="Times New Roman" w:eastAsia="Times New Roman" w:hAnsi="Times New Roman" w:cs="Times New Roman"/>
          <w:i/>
          <w:sz w:val="24"/>
          <w:szCs w:val="24"/>
        </w:rPr>
        <w:t>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308</w:t>
      </w:r>
      <w:r>
        <w:rPr>
          <w:rFonts w:ascii="Times New Roman" w:eastAsia="Times New Roman" w:hAnsi="Times New Roman" w:cs="Times New Roman"/>
          <w:sz w:val="24"/>
          <w:szCs w:val="24"/>
        </w:rPr>
        <w:t>(5726), 1308–1310.</w:t>
      </w:r>
    </w:p>
    <w:p w14:paraId="7A0838F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Srivastava, A., Rogers, W. L., Breton, C. M., Cai, L., &amp; </w:t>
      </w:r>
      <w:proofErr w:type="spellStart"/>
      <w:r>
        <w:rPr>
          <w:rFonts w:ascii="Times New Roman" w:eastAsia="Times New Roman" w:hAnsi="Times New Roman" w:cs="Times New Roman"/>
          <w:sz w:val="24"/>
          <w:szCs w:val="24"/>
        </w:rPr>
        <w:t>Malmberg</w:t>
      </w:r>
      <w:proofErr w:type="spellEnd"/>
      <w:r>
        <w:rPr>
          <w:rFonts w:ascii="Times New Roman" w:eastAsia="Times New Roman" w:hAnsi="Times New Roman" w:cs="Times New Roman"/>
          <w:sz w:val="24"/>
          <w:szCs w:val="24"/>
        </w:rPr>
        <w:t xml:space="preserve">, R. L. (2011). Transcriptome Analysis of Sarracenia, an Insectivorous Plant. </w:t>
      </w:r>
      <w:r>
        <w:rPr>
          <w:rFonts w:ascii="Times New Roman" w:eastAsia="Times New Roman" w:hAnsi="Times New Roman" w:cs="Times New Roman"/>
          <w:i/>
          <w:sz w:val="24"/>
          <w:szCs w:val="24"/>
        </w:rPr>
        <w:t>DNA Research: An International Journal for Rapid Publication of Reports on Genes and Genomes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18</w:t>
      </w:r>
      <w:r>
        <w:rPr>
          <w:rFonts w:ascii="Times New Roman" w:eastAsia="Times New Roman" w:hAnsi="Times New Roman" w:cs="Times New Roman"/>
          <w:sz w:val="24"/>
          <w:szCs w:val="24"/>
        </w:rPr>
        <w:t>(4), 253–261.</w:t>
      </w:r>
      <w:hyperlink r:id="rId106">
        <w:r>
          <w:rPr>
            <w:rFonts w:ascii="Times New Roman" w:eastAsia="Times New Roman" w:hAnsi="Times New Roman" w:cs="Times New Roman"/>
            <w:sz w:val="24"/>
            <w:szCs w:val="24"/>
          </w:rPr>
          <w:t xml:space="preserve"> </w:t>
        </w:r>
      </w:hyperlink>
      <w:hyperlink r:id="rId107">
        <w:r>
          <w:rPr>
            <w:rFonts w:ascii="Times New Roman" w:eastAsia="Times New Roman" w:hAnsi="Times New Roman" w:cs="Times New Roman"/>
            <w:color w:val="1155CC"/>
            <w:sz w:val="24"/>
            <w:szCs w:val="24"/>
            <w:u w:val="single"/>
          </w:rPr>
          <w:t>https://doi.org/10.1093/dnares/dsr014</w:t>
        </w:r>
      </w:hyperlink>
    </w:p>
    <w:p w14:paraId="287E6E8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Tagawa, K., &amp; Watanabe, M. (2021). Group foraging in carnivorous plants: Carnivorous plant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makinoi</w:t>
      </w:r>
      <w:proofErr w:type="spellEnd"/>
      <w:r>
        <w:rPr>
          <w:rFonts w:ascii="Times New Roman" w:eastAsia="Times New Roman" w:hAnsi="Times New Roman" w:cs="Times New Roman"/>
          <w:sz w:val="24"/>
          <w:szCs w:val="24"/>
        </w:rPr>
        <w:t xml:space="preserve"> (Droseraceae) is more effective at trapping larger prey in large groups. </w:t>
      </w:r>
      <w:r>
        <w:rPr>
          <w:rFonts w:ascii="Times New Roman" w:eastAsia="Times New Roman" w:hAnsi="Times New Roman" w:cs="Times New Roman"/>
          <w:i/>
          <w:sz w:val="24"/>
          <w:szCs w:val="24"/>
        </w:rPr>
        <w:t>Plant Species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114–118.</w:t>
      </w:r>
      <w:hyperlink r:id="rId108">
        <w:r>
          <w:rPr>
            <w:rFonts w:ascii="Times New Roman" w:eastAsia="Times New Roman" w:hAnsi="Times New Roman" w:cs="Times New Roman"/>
            <w:sz w:val="24"/>
            <w:szCs w:val="24"/>
          </w:rPr>
          <w:t xml:space="preserve"> </w:t>
        </w:r>
      </w:hyperlink>
      <w:hyperlink r:id="rId109">
        <w:r>
          <w:rPr>
            <w:rFonts w:ascii="Times New Roman" w:eastAsia="Times New Roman" w:hAnsi="Times New Roman" w:cs="Times New Roman"/>
            <w:color w:val="1155CC"/>
            <w:sz w:val="24"/>
            <w:szCs w:val="24"/>
            <w:u w:val="single"/>
          </w:rPr>
          <w:t>https://doi.org/10.1111/1442-1984.12290</w:t>
        </w:r>
      </w:hyperlink>
    </w:p>
    <w:p w14:paraId="1562918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Voigt, D.,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E., &amp;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S. (2009). Hierarchical organisation of the trap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Roridulaceae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Experimental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212</w:t>
      </w:r>
      <w:r>
        <w:rPr>
          <w:rFonts w:ascii="Times New Roman" w:eastAsia="Times New Roman" w:hAnsi="Times New Roman" w:cs="Times New Roman"/>
          <w:sz w:val="24"/>
          <w:szCs w:val="24"/>
        </w:rPr>
        <w:t>(19), 3184–3191.</w:t>
      </w:r>
      <w:hyperlink r:id="rId110">
        <w:r>
          <w:rPr>
            <w:rFonts w:ascii="Times New Roman" w:eastAsia="Times New Roman" w:hAnsi="Times New Roman" w:cs="Times New Roman"/>
            <w:sz w:val="24"/>
            <w:szCs w:val="24"/>
          </w:rPr>
          <w:t xml:space="preserve"> </w:t>
        </w:r>
      </w:hyperlink>
      <w:hyperlink r:id="rId111">
        <w:r>
          <w:rPr>
            <w:rFonts w:ascii="Times New Roman" w:eastAsia="Times New Roman" w:hAnsi="Times New Roman" w:cs="Times New Roman"/>
            <w:color w:val="1155CC"/>
            <w:sz w:val="24"/>
            <w:szCs w:val="24"/>
            <w:u w:val="single"/>
          </w:rPr>
          <w:t>https://doi.org/10.1242/jeb.034280</w:t>
        </w:r>
      </w:hyperlink>
    </w:p>
    <w:p w14:paraId="0174A349"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Voigt, D., &amp;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S. (2010). Desiccation resistance of adhesive secretion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as an adaptation to periodically dry environment. </w:t>
      </w:r>
      <w:r>
        <w:rPr>
          <w:rFonts w:ascii="Times New Roman" w:eastAsia="Times New Roman" w:hAnsi="Times New Roman" w:cs="Times New Roman"/>
          <w:i/>
          <w:sz w:val="24"/>
          <w:szCs w:val="24"/>
        </w:rPr>
        <w:t>Planta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232</w:t>
      </w:r>
      <w:r>
        <w:rPr>
          <w:rFonts w:ascii="Times New Roman" w:eastAsia="Times New Roman" w:hAnsi="Times New Roman" w:cs="Times New Roman"/>
          <w:sz w:val="24"/>
          <w:szCs w:val="24"/>
        </w:rPr>
        <w:t>(6), 1511–1515.</w:t>
      </w:r>
    </w:p>
    <w:p w14:paraId="72A8DB71"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Vries, J. de, &amp; Archibald, J. M. (2018). Plant evolution: Landmarks on the path to terrestrial life.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217</w:t>
      </w:r>
      <w:r>
        <w:rPr>
          <w:rFonts w:ascii="Times New Roman" w:eastAsia="Times New Roman" w:hAnsi="Times New Roman" w:cs="Times New Roman"/>
          <w:sz w:val="24"/>
          <w:szCs w:val="24"/>
        </w:rPr>
        <w:t>(4), 1428–1434.</w:t>
      </w:r>
    </w:p>
    <w:p w14:paraId="52F7798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Westermeier</w:t>
      </w:r>
      <w:proofErr w:type="spellEnd"/>
      <w:r>
        <w:rPr>
          <w:rFonts w:ascii="Times New Roman" w:eastAsia="Times New Roman" w:hAnsi="Times New Roman" w:cs="Times New Roman"/>
          <w:sz w:val="24"/>
          <w:szCs w:val="24"/>
        </w:rPr>
        <w:t xml:space="preserve">, A. S., Fleischmann, A., Link to external site, this link will open in a new window, Müller, K.,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Rubach</w:t>
      </w:r>
      <w:proofErr w:type="spellEnd"/>
      <w:r>
        <w:rPr>
          <w:rFonts w:ascii="Times New Roman" w:eastAsia="Times New Roman" w:hAnsi="Times New Roman" w:cs="Times New Roman"/>
          <w:sz w:val="24"/>
          <w:szCs w:val="24"/>
        </w:rPr>
        <w:t xml:space="preserve">, C., Speck, T., Link to external site, this link will open in a new window,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&amp; Link to external site, this link will open in a new window. (2017). Trap diversity and character evolution in carnivorous bladderworts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1–24.</w:t>
      </w:r>
      <w:hyperlink r:id="rId112">
        <w:r>
          <w:rPr>
            <w:rFonts w:ascii="Times New Roman" w:eastAsia="Times New Roman" w:hAnsi="Times New Roman" w:cs="Times New Roman"/>
            <w:sz w:val="24"/>
            <w:szCs w:val="24"/>
          </w:rPr>
          <w:t xml:space="preserve"> </w:t>
        </w:r>
      </w:hyperlink>
      <w:hyperlink r:id="rId113">
        <w:r>
          <w:rPr>
            <w:rFonts w:ascii="Times New Roman" w:eastAsia="Times New Roman" w:hAnsi="Times New Roman" w:cs="Times New Roman"/>
            <w:color w:val="1155CC"/>
            <w:sz w:val="24"/>
            <w:szCs w:val="24"/>
            <w:u w:val="single"/>
          </w:rPr>
          <w:t>https://doi.org/10.1038/s41598-017-12324-4</w:t>
        </w:r>
      </w:hyperlink>
    </w:p>
    <w:p w14:paraId="7AFE48F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A. S., Sachse, R.,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Vögele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xml:space="preserve">, L., Speck, T., &amp; Bischoff, M. (2018). How the carnivorous waterwheel plant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snaps. </w:t>
      </w:r>
      <w:r>
        <w:rPr>
          <w:rFonts w:ascii="Times New Roman" w:eastAsia="Times New Roman" w:hAnsi="Times New Roman" w:cs="Times New Roman"/>
          <w:i/>
          <w:sz w:val="24"/>
          <w:szCs w:val="24"/>
        </w:rPr>
        <w:t>Proceedings of the Royal Society B: Biological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285</w:t>
      </w:r>
      <w:r>
        <w:rPr>
          <w:rFonts w:ascii="Times New Roman" w:eastAsia="Times New Roman" w:hAnsi="Times New Roman" w:cs="Times New Roman"/>
          <w:sz w:val="24"/>
          <w:szCs w:val="24"/>
        </w:rPr>
        <w:t>(1878), 20180012.</w:t>
      </w:r>
      <w:hyperlink r:id="rId114">
        <w:r>
          <w:rPr>
            <w:rFonts w:ascii="Times New Roman" w:eastAsia="Times New Roman" w:hAnsi="Times New Roman" w:cs="Times New Roman"/>
            <w:sz w:val="24"/>
            <w:szCs w:val="24"/>
          </w:rPr>
          <w:t xml:space="preserve"> </w:t>
        </w:r>
      </w:hyperlink>
      <w:hyperlink r:id="rId115">
        <w:r>
          <w:rPr>
            <w:rFonts w:ascii="Times New Roman" w:eastAsia="Times New Roman" w:hAnsi="Times New Roman" w:cs="Times New Roman"/>
            <w:color w:val="1155CC"/>
            <w:sz w:val="24"/>
            <w:szCs w:val="24"/>
            <w:u w:val="single"/>
          </w:rPr>
          <w:t>https://doi.org/10.1098/rspb.2018.0012</w:t>
        </w:r>
      </w:hyperlink>
    </w:p>
    <w:p w14:paraId="084247E2"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Westoby, M., Falster, D. S., Moles, A. T., </w:t>
      </w:r>
      <w:proofErr w:type="spellStart"/>
      <w:r>
        <w:rPr>
          <w:rFonts w:ascii="Times New Roman" w:eastAsia="Times New Roman" w:hAnsi="Times New Roman" w:cs="Times New Roman"/>
          <w:sz w:val="24"/>
          <w:szCs w:val="24"/>
        </w:rPr>
        <w:t>Vesk</w:t>
      </w:r>
      <w:proofErr w:type="spellEnd"/>
      <w:r>
        <w:rPr>
          <w:rFonts w:ascii="Times New Roman" w:eastAsia="Times New Roman" w:hAnsi="Times New Roman" w:cs="Times New Roman"/>
          <w:sz w:val="24"/>
          <w:szCs w:val="24"/>
        </w:rPr>
        <w:t xml:space="preserve">, P. A., &amp; Wright, I. J. (2002). Plant Ecological Strategies: Some Leading Dimensions of Variation between Species. </w:t>
      </w:r>
      <w:r>
        <w:rPr>
          <w:rFonts w:ascii="Times New Roman" w:eastAsia="Times New Roman" w:hAnsi="Times New Roman" w:cs="Times New Roman"/>
          <w:i/>
          <w:sz w:val="24"/>
          <w:szCs w:val="24"/>
        </w:rPr>
        <w:t>Annual Review of Ecology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125–159.</w:t>
      </w:r>
    </w:p>
    <w:p w14:paraId="71CC714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Wilson, J. D., </w:t>
      </w:r>
      <w:proofErr w:type="spellStart"/>
      <w:r>
        <w:rPr>
          <w:rFonts w:ascii="Times New Roman" w:eastAsia="Times New Roman" w:hAnsi="Times New Roman" w:cs="Times New Roman"/>
          <w:sz w:val="24"/>
          <w:szCs w:val="24"/>
        </w:rPr>
        <w:t>Mongiardino</w:t>
      </w:r>
      <w:proofErr w:type="spellEnd"/>
      <w:r>
        <w:rPr>
          <w:rFonts w:ascii="Times New Roman" w:eastAsia="Times New Roman" w:hAnsi="Times New Roman" w:cs="Times New Roman"/>
          <w:sz w:val="24"/>
          <w:szCs w:val="24"/>
        </w:rPr>
        <w:t xml:space="preserve"> Koch, N., &amp; Ramírez, M. J. (2022). Chronogram or phylogram for ancestral state estimation? Model-fit statistics indicate the branch lengths underlying a binary character’s evolution. </w:t>
      </w:r>
      <w:r>
        <w:rPr>
          <w:rFonts w:ascii="Times New Roman" w:eastAsia="Times New Roman" w:hAnsi="Times New Roman" w:cs="Times New Roman"/>
          <w:i/>
          <w:sz w:val="24"/>
          <w:szCs w:val="24"/>
        </w:rPr>
        <w:t>Methods in 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w:t>
      </w:r>
      <w:r>
        <w:rPr>
          <w:rFonts w:ascii="Times New Roman" w:eastAsia="Times New Roman" w:hAnsi="Times New Roman" w:cs="Times New Roman"/>
          <w:sz w:val="24"/>
          <w:szCs w:val="24"/>
        </w:rPr>
        <w:t>(8), 1679–1689.</w:t>
      </w:r>
      <w:hyperlink r:id="rId116">
        <w:r>
          <w:rPr>
            <w:rFonts w:ascii="Times New Roman" w:eastAsia="Times New Roman" w:hAnsi="Times New Roman" w:cs="Times New Roman"/>
            <w:sz w:val="24"/>
            <w:szCs w:val="24"/>
          </w:rPr>
          <w:t xml:space="preserve"> </w:t>
        </w:r>
      </w:hyperlink>
      <w:hyperlink r:id="rId117">
        <w:r>
          <w:rPr>
            <w:rFonts w:ascii="Times New Roman" w:eastAsia="Times New Roman" w:hAnsi="Times New Roman" w:cs="Times New Roman"/>
            <w:color w:val="1155CC"/>
            <w:sz w:val="24"/>
            <w:szCs w:val="24"/>
            <w:u w:val="single"/>
          </w:rPr>
          <w:t>https://doi.org/10.1111/2041-210X.13872</w:t>
        </w:r>
      </w:hyperlink>
    </w:p>
    <w:p w14:paraId="4B21C7B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Worley, A. C., &amp; Harder, L. D. (1996). Size-Dependent Resource Allocation and Costs of Reproduction in Pinguicula Vulgaris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(2), 195–206.</w:t>
      </w:r>
      <w:hyperlink r:id="rId118">
        <w:r>
          <w:rPr>
            <w:rFonts w:ascii="Times New Roman" w:eastAsia="Times New Roman" w:hAnsi="Times New Roman" w:cs="Times New Roman"/>
            <w:sz w:val="24"/>
            <w:szCs w:val="24"/>
          </w:rPr>
          <w:t xml:space="preserve"> </w:t>
        </w:r>
      </w:hyperlink>
      <w:hyperlink r:id="rId119">
        <w:r>
          <w:rPr>
            <w:rFonts w:ascii="Times New Roman" w:eastAsia="Times New Roman" w:hAnsi="Times New Roman" w:cs="Times New Roman"/>
            <w:color w:val="1155CC"/>
            <w:sz w:val="24"/>
            <w:szCs w:val="24"/>
            <w:u w:val="single"/>
          </w:rPr>
          <w:t>https://doi.org/10.2307/2261355</w:t>
        </w:r>
      </w:hyperlink>
    </w:p>
    <w:p w14:paraId="69F8AAE6"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Yang, Z., Goldman, N., &amp; Friday, A. (1995). Maximum Likelihood Trees from DNA Sequences: A Peculiar Statistical Estimation Problem. </w:t>
      </w:r>
      <w:r>
        <w:rPr>
          <w:rFonts w:ascii="Times New Roman" w:eastAsia="Times New Roman" w:hAnsi="Times New Roman" w:cs="Times New Roman"/>
          <w:i/>
          <w:sz w:val="24"/>
          <w:szCs w:val="24"/>
        </w:rPr>
        <w:t>Systematic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44</w:t>
      </w:r>
      <w:r>
        <w:rPr>
          <w:rFonts w:ascii="Times New Roman" w:eastAsia="Times New Roman" w:hAnsi="Times New Roman" w:cs="Times New Roman"/>
          <w:sz w:val="24"/>
          <w:szCs w:val="24"/>
        </w:rPr>
        <w:t>(3), 384–399.</w:t>
      </w:r>
      <w:hyperlink r:id="rId120">
        <w:r>
          <w:rPr>
            <w:rFonts w:ascii="Times New Roman" w:eastAsia="Times New Roman" w:hAnsi="Times New Roman" w:cs="Times New Roman"/>
            <w:sz w:val="24"/>
            <w:szCs w:val="24"/>
          </w:rPr>
          <w:t xml:space="preserve"> </w:t>
        </w:r>
      </w:hyperlink>
      <w:hyperlink r:id="rId121">
        <w:r>
          <w:rPr>
            <w:rFonts w:ascii="Times New Roman" w:eastAsia="Times New Roman" w:hAnsi="Times New Roman" w:cs="Times New Roman"/>
            <w:color w:val="1155CC"/>
            <w:sz w:val="24"/>
            <w:szCs w:val="24"/>
            <w:u w:val="single"/>
          </w:rPr>
          <w:t>https://doi.org/10.2307/2413599</w:t>
        </w:r>
      </w:hyperlink>
    </w:p>
    <w:p w14:paraId="03C1227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Zhang, M., </w:t>
      </w:r>
      <w:proofErr w:type="spellStart"/>
      <w:r>
        <w:rPr>
          <w:rFonts w:ascii="Times New Roman" w:eastAsia="Times New Roman" w:hAnsi="Times New Roman" w:cs="Times New Roman"/>
          <w:sz w:val="24"/>
          <w:szCs w:val="24"/>
        </w:rPr>
        <w:t>Lenaghan</w:t>
      </w:r>
      <w:proofErr w:type="spellEnd"/>
      <w:r>
        <w:rPr>
          <w:rFonts w:ascii="Times New Roman" w:eastAsia="Times New Roman" w:hAnsi="Times New Roman" w:cs="Times New Roman"/>
          <w:sz w:val="24"/>
          <w:szCs w:val="24"/>
        </w:rPr>
        <w:t xml:space="preserve">, S. C., Xia, L., Dong, L., He, W., Henson, W. R., &amp; Fan, X. (2010). Nanofibers and nanoparticles from the insect-capturing adhesive of the Sundew </w:t>
      </w:r>
      <w:r>
        <w:rPr>
          <w:rFonts w:ascii="Times New Roman" w:eastAsia="Times New Roman" w:hAnsi="Times New Roman" w:cs="Times New Roman"/>
          <w:sz w:val="24"/>
          <w:szCs w:val="24"/>
        </w:rPr>
        <w:lastRenderedPageBreak/>
        <w:t>(</w:t>
      </w:r>
      <w:proofErr w:type="spellStart"/>
      <w:proofErr w:type="gram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for cell attachment. </w:t>
      </w:r>
      <w:r>
        <w:rPr>
          <w:rFonts w:ascii="Times New Roman" w:eastAsia="Times New Roman" w:hAnsi="Times New Roman" w:cs="Times New Roman"/>
          <w:i/>
          <w:sz w:val="24"/>
          <w:szCs w:val="24"/>
        </w:rPr>
        <w:t>Journal of Nanobiotechnology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 20.</w:t>
      </w:r>
      <w:hyperlink r:id="rId122">
        <w:r>
          <w:rPr>
            <w:rFonts w:ascii="Times New Roman" w:eastAsia="Times New Roman" w:hAnsi="Times New Roman" w:cs="Times New Roman"/>
            <w:sz w:val="24"/>
            <w:szCs w:val="24"/>
          </w:rPr>
          <w:t xml:space="preserve"> </w:t>
        </w:r>
      </w:hyperlink>
      <w:hyperlink r:id="rId123">
        <w:r>
          <w:rPr>
            <w:rFonts w:ascii="Times New Roman" w:eastAsia="Times New Roman" w:hAnsi="Times New Roman" w:cs="Times New Roman"/>
            <w:color w:val="1155CC"/>
            <w:sz w:val="24"/>
            <w:szCs w:val="24"/>
            <w:u w:val="single"/>
          </w:rPr>
          <w:t>https://doi.org/10.1186/1477-3155-8-20</w:t>
        </w:r>
      </w:hyperlink>
    </w:p>
    <w:p w14:paraId="2353A15F" w14:textId="77777777" w:rsidR="00E047B9" w:rsidRDefault="00E047B9">
      <w:pPr>
        <w:rPr>
          <w:b/>
          <w:sz w:val="36"/>
          <w:szCs w:val="36"/>
        </w:rPr>
      </w:pPr>
    </w:p>
    <w:p w14:paraId="5A627C32" w14:textId="77777777" w:rsidR="00E047B9" w:rsidRDefault="00000000">
      <w:pPr>
        <w:rPr>
          <w:b/>
          <w:sz w:val="36"/>
          <w:szCs w:val="36"/>
        </w:rPr>
      </w:pPr>
      <w:r>
        <w:br w:type="page"/>
      </w:r>
    </w:p>
    <w:p w14:paraId="10BF7126" w14:textId="1750EB52" w:rsidR="00BC4FA1" w:rsidRPr="00BC4FA1" w:rsidRDefault="00000000" w:rsidP="00BC4FA1">
      <w:pPr>
        <w:pStyle w:val="Heading1"/>
        <w:jc w:val="center"/>
        <w:rPr>
          <w:rFonts w:ascii="Times New Roman" w:eastAsia="Times New Roman" w:hAnsi="Times New Roman" w:cs="Times New Roman"/>
          <w:b/>
        </w:rPr>
      </w:pPr>
      <w:bookmarkStart w:id="232" w:name="_yol4kahx6gbp" w:colFirst="0" w:colLast="0"/>
      <w:bookmarkStart w:id="233" w:name="_Toc150735244"/>
      <w:bookmarkEnd w:id="232"/>
      <w:r>
        <w:rPr>
          <w:rFonts w:ascii="Times New Roman" w:eastAsia="Times New Roman" w:hAnsi="Times New Roman" w:cs="Times New Roman"/>
          <w:b/>
        </w:rPr>
        <w:lastRenderedPageBreak/>
        <w:t>Appendices</w:t>
      </w:r>
      <w:bookmarkEnd w:id="233"/>
    </w:p>
    <w:p w14:paraId="600E9520" w14:textId="2C9EB4BF" w:rsidR="00BC4FA1" w:rsidRDefault="00BC4FA1" w:rsidP="00BC4FA1">
      <w:pPr>
        <w:jc w:val="center"/>
      </w:pPr>
      <w:r>
        <w:rPr>
          <w:noProof/>
        </w:rPr>
        <w:drawing>
          <wp:inline distT="0" distB="0" distL="0" distR="0" wp14:anchorId="5F88D49B" wp14:editId="1E6CAD4E">
            <wp:extent cx="5733415" cy="6831330"/>
            <wp:effectExtent l="12700" t="12700" r="6985" b="13970"/>
            <wp:docPr id="71100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2784" name="Picture 71100278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3415" cy="6831330"/>
                    </a:xfrm>
                    <a:prstGeom prst="rect">
                      <a:avLst/>
                    </a:prstGeom>
                    <a:ln>
                      <a:solidFill>
                        <a:schemeClr val="tx1"/>
                      </a:solidFill>
                    </a:ln>
                  </pic:spPr>
                </pic:pic>
              </a:graphicData>
            </a:graphic>
          </wp:inline>
        </w:drawing>
      </w:r>
    </w:p>
    <w:p w14:paraId="0B8C59B0" w14:textId="5B55385C" w:rsidR="00BC4FA1" w:rsidRPr="00BC4FA1" w:rsidRDefault="00BC4FA1" w:rsidP="00BC4FA1">
      <w:r>
        <w:t xml:space="preserve">Appendix 1: </w:t>
      </w:r>
    </w:p>
    <w:p w14:paraId="2B2BE053" w14:textId="19079154" w:rsidR="00BC4FA1" w:rsidRDefault="00BC4FA1">
      <w:r>
        <w:br w:type="page"/>
      </w:r>
    </w:p>
    <w:p w14:paraId="4A174388" w14:textId="77777777" w:rsidR="00BC4FA1" w:rsidRDefault="00BC4FA1">
      <w:r>
        <w:rPr>
          <w:noProof/>
        </w:rPr>
        <w:lastRenderedPageBreak/>
        <w:drawing>
          <wp:inline distT="0" distB="0" distL="0" distR="0" wp14:anchorId="24C0F6BD" wp14:editId="2E38D758">
            <wp:extent cx="5733415" cy="3740150"/>
            <wp:effectExtent l="12700" t="12700" r="6985" b="19050"/>
            <wp:docPr id="1675888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8244" name="Picture 167588824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3415" cy="3740150"/>
                    </a:xfrm>
                    <a:prstGeom prst="rect">
                      <a:avLst/>
                    </a:prstGeom>
                    <a:ln>
                      <a:solidFill>
                        <a:schemeClr val="tx1"/>
                      </a:solidFill>
                    </a:ln>
                  </pic:spPr>
                </pic:pic>
              </a:graphicData>
            </a:graphic>
          </wp:inline>
        </w:drawing>
      </w:r>
    </w:p>
    <w:p w14:paraId="66EEDF16" w14:textId="2795BB2C" w:rsidR="00BC4FA1" w:rsidRDefault="00BC4FA1">
      <w:r>
        <w:t xml:space="preserve">Appendix 2: </w:t>
      </w:r>
    </w:p>
    <w:p w14:paraId="0B4F5388" w14:textId="77777777" w:rsidR="00BC4FA1" w:rsidRDefault="00BC4FA1"/>
    <w:p w14:paraId="3FDF2613" w14:textId="363A4B52" w:rsidR="00BC4FA1" w:rsidRDefault="00BC4FA1">
      <w:r>
        <w:rPr>
          <w:noProof/>
        </w:rPr>
        <w:lastRenderedPageBreak/>
        <w:drawing>
          <wp:inline distT="0" distB="0" distL="0" distR="0" wp14:anchorId="56A83993" wp14:editId="10E0E2E2">
            <wp:extent cx="5733415" cy="6911340"/>
            <wp:effectExtent l="12700" t="12700" r="6985" b="10160"/>
            <wp:docPr id="156467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73022" name="Picture 156467302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3415" cy="6911340"/>
                    </a:xfrm>
                    <a:prstGeom prst="rect">
                      <a:avLst/>
                    </a:prstGeom>
                    <a:ln>
                      <a:solidFill>
                        <a:schemeClr val="tx1"/>
                      </a:solidFill>
                    </a:ln>
                  </pic:spPr>
                </pic:pic>
              </a:graphicData>
            </a:graphic>
          </wp:inline>
        </w:drawing>
      </w:r>
      <w:r>
        <w:t xml:space="preserve">Appendix 3: </w:t>
      </w:r>
    </w:p>
    <w:p w14:paraId="525F0886" w14:textId="75685570" w:rsidR="00BC4FA1" w:rsidRDefault="00BC4FA1"/>
    <w:p w14:paraId="00510D88" w14:textId="77777777" w:rsidR="00BC4FA1" w:rsidRDefault="00BC4FA1"/>
    <w:p w14:paraId="28478A33" w14:textId="60B045F4" w:rsidR="00BC4FA1" w:rsidRDefault="00BC4FA1">
      <w:r>
        <w:rPr>
          <w:noProof/>
        </w:rPr>
        <w:lastRenderedPageBreak/>
        <w:drawing>
          <wp:inline distT="0" distB="0" distL="0" distR="0" wp14:anchorId="65787C27" wp14:editId="53EF3F6A">
            <wp:extent cx="5733415" cy="7818120"/>
            <wp:effectExtent l="12700" t="12700" r="6985" b="17780"/>
            <wp:docPr id="394376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6305" name="Picture 394376305"/>
                    <pic:cNvPicPr/>
                  </pic:nvPicPr>
                  <pic:blipFill>
                    <a:blip r:embed="rId127">
                      <a:extLst>
                        <a:ext uri="{28A0092B-C50C-407E-A947-70E740481C1C}">
                          <a14:useLocalDpi xmlns:a14="http://schemas.microsoft.com/office/drawing/2010/main" val="0"/>
                        </a:ext>
                      </a:extLst>
                    </a:blip>
                    <a:stretch>
                      <a:fillRect/>
                    </a:stretch>
                  </pic:blipFill>
                  <pic:spPr>
                    <a:xfrm>
                      <a:off x="0" y="0"/>
                      <a:ext cx="5733415" cy="7818120"/>
                    </a:xfrm>
                    <a:prstGeom prst="rect">
                      <a:avLst/>
                    </a:prstGeom>
                    <a:ln>
                      <a:solidFill>
                        <a:schemeClr val="tx1"/>
                      </a:solidFill>
                    </a:ln>
                  </pic:spPr>
                </pic:pic>
              </a:graphicData>
            </a:graphic>
          </wp:inline>
        </w:drawing>
      </w:r>
    </w:p>
    <w:p w14:paraId="778CC8A5" w14:textId="601BB04F" w:rsidR="00BC4FA1" w:rsidRDefault="00BC4FA1">
      <w:proofErr w:type="spellStart"/>
      <w:r>
        <w:t>Apendix</w:t>
      </w:r>
      <w:proofErr w:type="spellEnd"/>
      <w:r>
        <w:t xml:space="preserve"> 4: </w:t>
      </w:r>
    </w:p>
    <w:p w14:paraId="289CCAB8" w14:textId="77777777" w:rsidR="00E047B9" w:rsidRDefault="00E047B9"/>
    <w:p w14:paraId="5647C7F8" w14:textId="77777777" w:rsidR="00BC4FA1" w:rsidRDefault="00BC4FA1"/>
    <w:p w14:paraId="2238A8C7" w14:textId="77777777" w:rsidR="00BC4FA1" w:rsidRDefault="00BC4FA1"/>
    <w:p w14:paraId="55E11917" w14:textId="478FB57B" w:rsidR="00BC4FA1" w:rsidRDefault="00BC4FA1">
      <w:r>
        <w:rPr>
          <w:noProof/>
        </w:rPr>
        <w:lastRenderedPageBreak/>
        <w:drawing>
          <wp:inline distT="0" distB="0" distL="0" distR="0" wp14:anchorId="6F321642" wp14:editId="4BBD9521">
            <wp:extent cx="5733415" cy="3783330"/>
            <wp:effectExtent l="12700" t="12700" r="6985" b="13970"/>
            <wp:docPr id="1842270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0834" name="Picture 184227083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3415" cy="3783330"/>
                    </a:xfrm>
                    <a:prstGeom prst="rect">
                      <a:avLst/>
                    </a:prstGeom>
                    <a:ln>
                      <a:solidFill>
                        <a:schemeClr val="tx1"/>
                      </a:solidFill>
                    </a:ln>
                  </pic:spPr>
                </pic:pic>
              </a:graphicData>
            </a:graphic>
          </wp:inline>
        </w:drawing>
      </w:r>
    </w:p>
    <w:p w14:paraId="2924C0DE" w14:textId="6AD7481A" w:rsidR="00BC4FA1" w:rsidRDefault="00BC4FA1">
      <w:r>
        <w:t>Appendix 5:</w:t>
      </w:r>
    </w:p>
    <w:p w14:paraId="1E1ADC9E" w14:textId="77777777" w:rsidR="00BC4FA1" w:rsidRDefault="00BC4FA1"/>
    <w:p w14:paraId="1CEE4575" w14:textId="77777777" w:rsidR="00BC4FA1" w:rsidRDefault="00BC4FA1"/>
    <w:p w14:paraId="79B1F8D6" w14:textId="1747E44F" w:rsidR="00BC4FA1" w:rsidRDefault="00BC4FA1">
      <w:r>
        <w:rPr>
          <w:noProof/>
        </w:rPr>
        <w:lastRenderedPageBreak/>
        <w:drawing>
          <wp:inline distT="0" distB="0" distL="0" distR="0" wp14:anchorId="710FBCDA" wp14:editId="3A373A53">
            <wp:extent cx="5733415" cy="6971665"/>
            <wp:effectExtent l="12700" t="12700" r="6985" b="13335"/>
            <wp:docPr id="1043541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1430" name="Picture 1043541430"/>
                    <pic:cNvPicPr/>
                  </pic:nvPicPr>
                  <pic:blipFill>
                    <a:blip r:embed="rId129">
                      <a:extLst>
                        <a:ext uri="{28A0092B-C50C-407E-A947-70E740481C1C}">
                          <a14:useLocalDpi xmlns:a14="http://schemas.microsoft.com/office/drawing/2010/main" val="0"/>
                        </a:ext>
                      </a:extLst>
                    </a:blip>
                    <a:stretch>
                      <a:fillRect/>
                    </a:stretch>
                  </pic:blipFill>
                  <pic:spPr>
                    <a:xfrm>
                      <a:off x="0" y="0"/>
                      <a:ext cx="5733415" cy="6971665"/>
                    </a:xfrm>
                    <a:prstGeom prst="rect">
                      <a:avLst/>
                    </a:prstGeom>
                    <a:ln>
                      <a:solidFill>
                        <a:schemeClr val="tx1"/>
                      </a:solidFill>
                    </a:ln>
                  </pic:spPr>
                </pic:pic>
              </a:graphicData>
            </a:graphic>
          </wp:inline>
        </w:drawing>
      </w:r>
    </w:p>
    <w:p w14:paraId="0F25ABAD" w14:textId="0AA1EB8E" w:rsidR="00BC4FA1" w:rsidRDefault="00BC4FA1">
      <w:r>
        <w:t>Appendix: 6:</w:t>
      </w:r>
    </w:p>
    <w:p w14:paraId="22F2C5C9" w14:textId="77777777" w:rsidR="00BC4FA1" w:rsidRDefault="00BC4FA1"/>
    <w:p w14:paraId="7E4095C7" w14:textId="77777777" w:rsidR="00BC4FA1" w:rsidRDefault="00BC4FA1"/>
    <w:p w14:paraId="76798018" w14:textId="77777777" w:rsidR="00BC4FA1" w:rsidRDefault="00BC4FA1"/>
    <w:p w14:paraId="1D73C117" w14:textId="77777777" w:rsidR="00BC4FA1" w:rsidRDefault="00BC4FA1"/>
    <w:p w14:paraId="6C6E79F3" w14:textId="77777777" w:rsidR="00BC4FA1" w:rsidRDefault="00BC4FA1"/>
    <w:p w14:paraId="49D84F54" w14:textId="77777777" w:rsidR="00BC4FA1" w:rsidRDefault="00BC4FA1"/>
    <w:p w14:paraId="586EC83D" w14:textId="77777777" w:rsidR="00BC4FA1" w:rsidRDefault="00BC4FA1"/>
    <w:p w14:paraId="26E279DB" w14:textId="77777777" w:rsidR="00BC4FA1" w:rsidRDefault="00BC4FA1"/>
    <w:p w14:paraId="3F5E92BA" w14:textId="77777777" w:rsidR="00BC4FA1" w:rsidRDefault="00BC4FA1"/>
    <w:p w14:paraId="6629F506" w14:textId="2C4D30F3" w:rsidR="00BC4FA1" w:rsidRDefault="00BC4FA1">
      <w:r>
        <w:lastRenderedPageBreak/>
        <w:t xml:space="preserve">Appendix 7: </w:t>
      </w:r>
    </w:p>
    <w:p w14:paraId="735B84EE" w14:textId="77777777" w:rsidR="00BC4FA1" w:rsidRDefault="00BC4FA1"/>
    <w:p w14:paraId="4ED0107C" w14:textId="440F280A" w:rsidR="008A330C" w:rsidRDefault="008A330C" w:rsidP="00BC4FA1">
      <w:pPr>
        <w:jc w:val="center"/>
      </w:pPr>
      <w:r w:rsidRPr="008A330C">
        <w:rPr>
          <w:noProof/>
        </w:rPr>
        <w:drawing>
          <wp:inline distT="0" distB="0" distL="0" distR="0" wp14:anchorId="62949B66" wp14:editId="6F95028B">
            <wp:extent cx="4749800" cy="2654300"/>
            <wp:effectExtent l="0" t="0" r="0" b="0"/>
            <wp:docPr id="105986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5910" name=""/>
                    <pic:cNvPicPr/>
                  </pic:nvPicPr>
                  <pic:blipFill>
                    <a:blip r:embed="rId130"/>
                    <a:stretch>
                      <a:fillRect/>
                    </a:stretch>
                  </pic:blipFill>
                  <pic:spPr>
                    <a:xfrm>
                      <a:off x="0" y="0"/>
                      <a:ext cx="4749800" cy="2654300"/>
                    </a:xfrm>
                    <a:prstGeom prst="rect">
                      <a:avLst/>
                    </a:prstGeom>
                  </pic:spPr>
                </pic:pic>
              </a:graphicData>
            </a:graphic>
          </wp:inline>
        </w:drawing>
      </w:r>
    </w:p>
    <w:p w14:paraId="0F70413D" w14:textId="147FF328" w:rsidR="008A330C" w:rsidRDefault="008A330C" w:rsidP="00BC4FA1">
      <w:pPr>
        <w:jc w:val="center"/>
      </w:pPr>
      <w:r w:rsidRPr="008A330C">
        <w:rPr>
          <w:noProof/>
        </w:rPr>
        <w:drawing>
          <wp:inline distT="0" distB="0" distL="0" distR="0" wp14:anchorId="2DE44FB8" wp14:editId="2AD30DEE">
            <wp:extent cx="4749800" cy="2654300"/>
            <wp:effectExtent l="0" t="0" r="0" b="0"/>
            <wp:docPr id="32889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9987" name=""/>
                    <pic:cNvPicPr/>
                  </pic:nvPicPr>
                  <pic:blipFill>
                    <a:blip r:embed="rId131"/>
                    <a:stretch>
                      <a:fillRect/>
                    </a:stretch>
                  </pic:blipFill>
                  <pic:spPr>
                    <a:xfrm>
                      <a:off x="0" y="0"/>
                      <a:ext cx="4749800" cy="2654300"/>
                    </a:xfrm>
                    <a:prstGeom prst="rect">
                      <a:avLst/>
                    </a:prstGeom>
                  </pic:spPr>
                </pic:pic>
              </a:graphicData>
            </a:graphic>
          </wp:inline>
        </w:drawing>
      </w:r>
    </w:p>
    <w:p w14:paraId="31D2F836" w14:textId="2959996B" w:rsidR="008A330C" w:rsidRDefault="00BC4FA1" w:rsidP="008A330C">
      <w:pPr>
        <w:jc w:val="center"/>
      </w:pPr>
      <w:r w:rsidRPr="00BC4FA1">
        <w:rPr>
          <w:noProof/>
        </w:rPr>
        <w:drawing>
          <wp:inline distT="0" distB="0" distL="0" distR="0" wp14:anchorId="6D5F5817" wp14:editId="7DC3495C">
            <wp:extent cx="4749800" cy="2654300"/>
            <wp:effectExtent l="0" t="0" r="0" b="0"/>
            <wp:docPr id="75446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6248" name=""/>
                    <pic:cNvPicPr/>
                  </pic:nvPicPr>
                  <pic:blipFill>
                    <a:blip r:embed="rId132"/>
                    <a:stretch>
                      <a:fillRect/>
                    </a:stretch>
                  </pic:blipFill>
                  <pic:spPr>
                    <a:xfrm>
                      <a:off x="0" y="0"/>
                      <a:ext cx="4749800" cy="2654300"/>
                    </a:xfrm>
                    <a:prstGeom prst="rect">
                      <a:avLst/>
                    </a:prstGeom>
                  </pic:spPr>
                </pic:pic>
              </a:graphicData>
            </a:graphic>
          </wp:inline>
        </w:drawing>
      </w:r>
    </w:p>
    <w:p w14:paraId="51C68CA9" w14:textId="77777777" w:rsidR="00BC4FA1" w:rsidRDefault="00BC4FA1" w:rsidP="008A330C">
      <w:pPr>
        <w:jc w:val="center"/>
      </w:pPr>
    </w:p>
    <w:p w14:paraId="640F8FDE" w14:textId="4EF56D42" w:rsidR="00BC4FA1" w:rsidRDefault="00BC4FA1" w:rsidP="008A330C">
      <w:pPr>
        <w:jc w:val="center"/>
      </w:pPr>
      <w:r w:rsidRPr="00BC4FA1">
        <w:rPr>
          <w:noProof/>
        </w:rPr>
        <w:lastRenderedPageBreak/>
        <w:drawing>
          <wp:inline distT="0" distB="0" distL="0" distR="0" wp14:anchorId="386D61AE" wp14:editId="57492ED8">
            <wp:extent cx="4749800" cy="2654300"/>
            <wp:effectExtent l="0" t="0" r="0" b="0"/>
            <wp:docPr id="161412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5391" name=""/>
                    <pic:cNvPicPr/>
                  </pic:nvPicPr>
                  <pic:blipFill>
                    <a:blip r:embed="rId133"/>
                    <a:stretch>
                      <a:fillRect/>
                    </a:stretch>
                  </pic:blipFill>
                  <pic:spPr>
                    <a:xfrm>
                      <a:off x="0" y="0"/>
                      <a:ext cx="4749800" cy="2654300"/>
                    </a:xfrm>
                    <a:prstGeom prst="rect">
                      <a:avLst/>
                    </a:prstGeom>
                  </pic:spPr>
                </pic:pic>
              </a:graphicData>
            </a:graphic>
          </wp:inline>
        </w:drawing>
      </w:r>
    </w:p>
    <w:p w14:paraId="149FA316" w14:textId="7211B386" w:rsidR="00BC4FA1" w:rsidRDefault="00BC4FA1" w:rsidP="008A330C">
      <w:pPr>
        <w:jc w:val="center"/>
      </w:pPr>
      <w:r w:rsidRPr="00BC4FA1">
        <w:rPr>
          <w:noProof/>
        </w:rPr>
        <w:drawing>
          <wp:inline distT="0" distB="0" distL="0" distR="0" wp14:anchorId="2C21016F" wp14:editId="0940CC6E">
            <wp:extent cx="4749800" cy="2654300"/>
            <wp:effectExtent l="0" t="0" r="0" b="0"/>
            <wp:docPr id="19545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5583" name=""/>
                    <pic:cNvPicPr/>
                  </pic:nvPicPr>
                  <pic:blipFill>
                    <a:blip r:embed="rId134"/>
                    <a:stretch>
                      <a:fillRect/>
                    </a:stretch>
                  </pic:blipFill>
                  <pic:spPr>
                    <a:xfrm>
                      <a:off x="0" y="0"/>
                      <a:ext cx="4749800" cy="2654300"/>
                    </a:xfrm>
                    <a:prstGeom prst="rect">
                      <a:avLst/>
                    </a:prstGeom>
                  </pic:spPr>
                </pic:pic>
              </a:graphicData>
            </a:graphic>
          </wp:inline>
        </w:drawing>
      </w:r>
    </w:p>
    <w:p w14:paraId="17A6BF71" w14:textId="78B25CBB" w:rsidR="00BC4FA1" w:rsidRDefault="00BC4FA1" w:rsidP="008A330C">
      <w:pPr>
        <w:jc w:val="center"/>
      </w:pPr>
      <w:r w:rsidRPr="00BC4FA1">
        <w:rPr>
          <w:noProof/>
        </w:rPr>
        <w:drawing>
          <wp:inline distT="0" distB="0" distL="0" distR="0" wp14:anchorId="6D9C62EC" wp14:editId="238BF4A4">
            <wp:extent cx="4749800" cy="2654300"/>
            <wp:effectExtent l="0" t="0" r="0" b="0"/>
            <wp:docPr id="211539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91126" name=""/>
                    <pic:cNvPicPr/>
                  </pic:nvPicPr>
                  <pic:blipFill>
                    <a:blip r:embed="rId135"/>
                    <a:stretch>
                      <a:fillRect/>
                    </a:stretch>
                  </pic:blipFill>
                  <pic:spPr>
                    <a:xfrm>
                      <a:off x="0" y="0"/>
                      <a:ext cx="4749800" cy="2654300"/>
                    </a:xfrm>
                    <a:prstGeom prst="rect">
                      <a:avLst/>
                    </a:prstGeom>
                  </pic:spPr>
                </pic:pic>
              </a:graphicData>
            </a:graphic>
          </wp:inline>
        </w:drawing>
      </w:r>
    </w:p>
    <w:p w14:paraId="4CBF14FE" w14:textId="77777777" w:rsidR="00BC4FA1" w:rsidRDefault="00BC4FA1" w:rsidP="008A330C">
      <w:pPr>
        <w:jc w:val="center"/>
      </w:pPr>
    </w:p>
    <w:p w14:paraId="4C02959A" w14:textId="7C9BD815" w:rsidR="00BC4FA1" w:rsidRDefault="00BC4FA1" w:rsidP="008A330C">
      <w:pPr>
        <w:jc w:val="center"/>
      </w:pPr>
      <w:r w:rsidRPr="00BC4FA1">
        <w:rPr>
          <w:noProof/>
        </w:rPr>
        <w:lastRenderedPageBreak/>
        <w:drawing>
          <wp:inline distT="0" distB="0" distL="0" distR="0" wp14:anchorId="01BD8FE6" wp14:editId="60461E2E">
            <wp:extent cx="4749800" cy="2654300"/>
            <wp:effectExtent l="0" t="0" r="0" b="0"/>
            <wp:docPr id="6530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3783" name=""/>
                    <pic:cNvPicPr/>
                  </pic:nvPicPr>
                  <pic:blipFill>
                    <a:blip r:embed="rId136"/>
                    <a:stretch>
                      <a:fillRect/>
                    </a:stretch>
                  </pic:blipFill>
                  <pic:spPr>
                    <a:xfrm>
                      <a:off x="0" y="0"/>
                      <a:ext cx="4749800" cy="2654300"/>
                    </a:xfrm>
                    <a:prstGeom prst="rect">
                      <a:avLst/>
                    </a:prstGeom>
                  </pic:spPr>
                </pic:pic>
              </a:graphicData>
            </a:graphic>
          </wp:inline>
        </w:drawing>
      </w:r>
    </w:p>
    <w:p w14:paraId="1D92F3F1" w14:textId="360E96CC" w:rsidR="00BC4FA1" w:rsidRDefault="00BC4FA1" w:rsidP="008A330C">
      <w:pPr>
        <w:jc w:val="center"/>
      </w:pPr>
      <w:r w:rsidRPr="00BC4FA1">
        <w:rPr>
          <w:noProof/>
        </w:rPr>
        <w:drawing>
          <wp:inline distT="0" distB="0" distL="0" distR="0" wp14:anchorId="68BBE3F4" wp14:editId="0B24EB4C">
            <wp:extent cx="4749800" cy="2654300"/>
            <wp:effectExtent l="0" t="0" r="0" b="0"/>
            <wp:docPr id="2364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8714" name=""/>
                    <pic:cNvPicPr/>
                  </pic:nvPicPr>
                  <pic:blipFill>
                    <a:blip r:embed="rId137"/>
                    <a:stretch>
                      <a:fillRect/>
                    </a:stretch>
                  </pic:blipFill>
                  <pic:spPr>
                    <a:xfrm>
                      <a:off x="0" y="0"/>
                      <a:ext cx="4749800" cy="2654300"/>
                    </a:xfrm>
                    <a:prstGeom prst="rect">
                      <a:avLst/>
                    </a:prstGeom>
                  </pic:spPr>
                </pic:pic>
              </a:graphicData>
            </a:graphic>
          </wp:inline>
        </w:drawing>
      </w:r>
    </w:p>
    <w:p w14:paraId="1C33DC28" w14:textId="77777777" w:rsidR="00E047B9" w:rsidRDefault="00E047B9"/>
    <w:p w14:paraId="0C91B53D" w14:textId="77777777" w:rsidR="00E047B9" w:rsidRDefault="00000000">
      <w:r>
        <w:tab/>
      </w:r>
      <w:r>
        <w:tab/>
      </w:r>
      <w:r>
        <w:tab/>
      </w:r>
      <w:r>
        <w:tab/>
      </w:r>
    </w:p>
    <w:p w14:paraId="4CE29C4F" w14:textId="77777777" w:rsidR="00E047B9" w:rsidRDefault="00000000">
      <w:r>
        <w:tab/>
      </w:r>
      <w:r>
        <w:tab/>
      </w:r>
      <w:r>
        <w:tab/>
      </w:r>
    </w:p>
    <w:p w14:paraId="2C93508D" w14:textId="77777777" w:rsidR="00E047B9" w:rsidRDefault="00000000">
      <w:r>
        <w:tab/>
      </w:r>
      <w:r>
        <w:tab/>
      </w:r>
    </w:p>
    <w:p w14:paraId="2A860080" w14:textId="77777777" w:rsidR="00E047B9" w:rsidRDefault="00E047B9"/>
    <w:sectPr w:rsidR="00E047B9">
      <w:footerReference w:type="default" r:id="rId138"/>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Nicholas Matzke" w:date="2023-11-13T09:33:00Z" w:initials="NM">
    <w:p w14:paraId="41E24395" w14:textId="77777777" w:rsidR="00E55529" w:rsidRDefault="00E55529" w:rsidP="00FA7136">
      <w:r>
        <w:rPr>
          <w:rStyle w:val="CommentReference"/>
        </w:rPr>
        <w:annotationRef/>
      </w:r>
      <w:r>
        <w:rPr>
          <w:sz w:val="20"/>
          <w:szCs w:val="20"/>
        </w:rPr>
        <w:t>assuming you meant ground sticky both times here, since you said “in contrast”</w:t>
      </w:r>
    </w:p>
  </w:comment>
  <w:comment w:id="3" w:author="Nicholas Matzke" w:date="2023-11-13T09:59:00Z" w:initials="NM">
    <w:p w14:paraId="48047A6B" w14:textId="77777777" w:rsidR="00E54776" w:rsidRDefault="00E54776" w:rsidP="00B53BB7">
      <w:r>
        <w:rPr>
          <w:rStyle w:val="CommentReference"/>
        </w:rPr>
        <w:annotationRef/>
      </w:r>
      <w:r>
        <w:rPr>
          <w:sz w:val="20"/>
          <w:szCs w:val="20"/>
        </w:rPr>
        <w:t>On the other hand, you say it again below</w:t>
      </w:r>
    </w:p>
  </w:comment>
  <w:comment w:id="76" w:author="Nicholas Matzke" w:date="2023-11-13T10:01:00Z" w:initials="NM">
    <w:p w14:paraId="3457BAAA" w14:textId="77777777" w:rsidR="00E54776" w:rsidRDefault="00E54776" w:rsidP="00E31EEE">
      <w:r>
        <w:rPr>
          <w:rStyle w:val="CommentReference"/>
        </w:rPr>
        <w:annotationRef/>
      </w:r>
      <w:r>
        <w:rPr>
          <w:sz w:val="20"/>
          <w:szCs w:val="20"/>
        </w:rPr>
        <w:t>All the traps, both aerial &amp; ground, are adaptations for low nutrients, so we don’t have to say it specifically for each subtype of trap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E24395" w15:done="0"/>
  <w15:commentEx w15:paraId="48047A6B" w15:paraIdParent="41E24395" w15:done="0"/>
  <w15:commentEx w15:paraId="3457BA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6C9B383B" w16cex:dateUtc="2023-11-12T20:33:00Z"/>
  <w16cex:commentExtensible w16cex:durableId="1A685503" w16cex:dateUtc="2023-11-12T20:59:00Z"/>
  <w16cex:commentExtensible w16cex:durableId="6C710139" w16cex:dateUtc="2023-11-12T21: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E24395" w16cid:durableId="6C9B383B"/>
  <w16cid:commentId w16cid:paraId="48047A6B" w16cid:durableId="1A685503"/>
  <w16cid:commentId w16cid:paraId="3457BAAA" w16cid:durableId="6C7101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6693C" w14:textId="77777777" w:rsidR="00C82DFF" w:rsidRDefault="00C82DFF">
      <w:pPr>
        <w:spacing w:line="240" w:lineRule="auto"/>
      </w:pPr>
      <w:r>
        <w:separator/>
      </w:r>
    </w:p>
  </w:endnote>
  <w:endnote w:type="continuationSeparator" w:id="0">
    <w:p w14:paraId="563691ED" w14:textId="77777777" w:rsidR="00C82DFF" w:rsidRDefault="00C82D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17569" w14:textId="77777777" w:rsidR="00E047B9" w:rsidRDefault="00E047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6E02A" w14:textId="77777777" w:rsidR="00C82DFF" w:rsidRDefault="00C82DFF">
      <w:pPr>
        <w:spacing w:line="240" w:lineRule="auto"/>
      </w:pPr>
      <w:r>
        <w:separator/>
      </w:r>
    </w:p>
  </w:footnote>
  <w:footnote w:type="continuationSeparator" w:id="0">
    <w:p w14:paraId="59E24436" w14:textId="77777777" w:rsidR="00C82DFF" w:rsidRDefault="00C82DFF">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holas Matzke">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B9"/>
    <w:rsid w:val="00077A73"/>
    <w:rsid w:val="000B7498"/>
    <w:rsid w:val="000F7568"/>
    <w:rsid w:val="00180320"/>
    <w:rsid w:val="002E01C7"/>
    <w:rsid w:val="00317169"/>
    <w:rsid w:val="003E1692"/>
    <w:rsid w:val="00504A30"/>
    <w:rsid w:val="00535AE4"/>
    <w:rsid w:val="005D313D"/>
    <w:rsid w:val="00600265"/>
    <w:rsid w:val="007C384A"/>
    <w:rsid w:val="007C5752"/>
    <w:rsid w:val="008A330C"/>
    <w:rsid w:val="00AD7A7A"/>
    <w:rsid w:val="00BA1B5D"/>
    <w:rsid w:val="00BC4FA1"/>
    <w:rsid w:val="00C10A8C"/>
    <w:rsid w:val="00C82DFF"/>
    <w:rsid w:val="00CA49D7"/>
    <w:rsid w:val="00CF6D49"/>
    <w:rsid w:val="00E047B9"/>
    <w:rsid w:val="00E54776"/>
    <w:rsid w:val="00E55529"/>
    <w:rsid w:val="00F07A7F"/>
    <w:rsid w:val="00FA5D6C"/>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CB973"/>
  <w15:docId w15:val="{C5F0779E-6894-9845-A3E5-12A4D554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FA5D6C"/>
    <w:pPr>
      <w:spacing w:after="200" w:line="240" w:lineRule="auto"/>
    </w:pPr>
    <w:rPr>
      <w:i/>
      <w:iCs/>
      <w:color w:val="1F497D" w:themeColor="text2"/>
      <w:sz w:val="18"/>
      <w:szCs w:val="18"/>
    </w:rPr>
  </w:style>
  <w:style w:type="paragraph" w:styleId="NormalWeb">
    <w:name w:val="Normal (Web)"/>
    <w:basedOn w:val="Normal"/>
    <w:uiPriority w:val="99"/>
    <w:unhideWhenUsed/>
    <w:rsid w:val="007C5752"/>
    <w:pPr>
      <w:spacing w:before="100" w:beforeAutospacing="1" w:after="100" w:afterAutospacing="1" w:line="240" w:lineRule="auto"/>
    </w:pPr>
    <w:rPr>
      <w:rFonts w:ascii="Times New Roman" w:eastAsia="Times New Roman" w:hAnsi="Times New Roman" w:cs="Times New Roman"/>
      <w:sz w:val="24"/>
      <w:szCs w:val="24"/>
      <w:lang w:val="en-NZ"/>
    </w:rPr>
  </w:style>
  <w:style w:type="paragraph" w:styleId="TableofFigures">
    <w:name w:val="table of figures"/>
    <w:basedOn w:val="Normal"/>
    <w:next w:val="Normal"/>
    <w:uiPriority w:val="99"/>
    <w:unhideWhenUsed/>
    <w:rsid w:val="007C5752"/>
  </w:style>
  <w:style w:type="character" w:styleId="Hyperlink">
    <w:name w:val="Hyperlink"/>
    <w:basedOn w:val="DefaultParagraphFont"/>
    <w:uiPriority w:val="99"/>
    <w:unhideWhenUsed/>
    <w:rsid w:val="007C5752"/>
    <w:rPr>
      <w:color w:val="0000FF" w:themeColor="hyperlink"/>
      <w:u w:val="single"/>
    </w:rPr>
  </w:style>
  <w:style w:type="paragraph" w:styleId="TOC1">
    <w:name w:val="toc 1"/>
    <w:basedOn w:val="Normal"/>
    <w:next w:val="Normal"/>
    <w:autoRedefine/>
    <w:uiPriority w:val="39"/>
    <w:unhideWhenUsed/>
    <w:rsid w:val="00600265"/>
    <w:pPr>
      <w:spacing w:after="100"/>
    </w:pPr>
  </w:style>
  <w:style w:type="paragraph" w:styleId="TOC2">
    <w:name w:val="toc 2"/>
    <w:basedOn w:val="Normal"/>
    <w:next w:val="Normal"/>
    <w:autoRedefine/>
    <w:uiPriority w:val="39"/>
    <w:unhideWhenUsed/>
    <w:rsid w:val="00600265"/>
    <w:pPr>
      <w:spacing w:after="100"/>
      <w:ind w:left="220"/>
    </w:pPr>
  </w:style>
  <w:style w:type="paragraph" w:styleId="TOC3">
    <w:name w:val="toc 3"/>
    <w:basedOn w:val="Normal"/>
    <w:next w:val="Normal"/>
    <w:autoRedefine/>
    <w:uiPriority w:val="39"/>
    <w:unhideWhenUsed/>
    <w:rsid w:val="00600265"/>
    <w:pPr>
      <w:spacing w:after="100"/>
      <w:ind w:left="440"/>
    </w:pPr>
  </w:style>
  <w:style w:type="paragraph" w:styleId="TOC4">
    <w:name w:val="toc 4"/>
    <w:basedOn w:val="Normal"/>
    <w:next w:val="Normal"/>
    <w:autoRedefine/>
    <w:uiPriority w:val="39"/>
    <w:unhideWhenUsed/>
    <w:rsid w:val="00600265"/>
    <w:pPr>
      <w:spacing w:after="100"/>
      <w:ind w:left="660"/>
    </w:pPr>
  </w:style>
  <w:style w:type="character" w:styleId="Emphasis">
    <w:name w:val="Emphasis"/>
    <w:basedOn w:val="DefaultParagraphFont"/>
    <w:uiPriority w:val="20"/>
    <w:qFormat/>
    <w:rsid w:val="00077A73"/>
    <w:rPr>
      <w:i/>
      <w:iCs/>
    </w:rPr>
  </w:style>
  <w:style w:type="character" w:styleId="FollowedHyperlink">
    <w:name w:val="FollowedHyperlink"/>
    <w:basedOn w:val="DefaultParagraphFont"/>
    <w:uiPriority w:val="99"/>
    <w:semiHidden/>
    <w:unhideWhenUsed/>
    <w:rsid w:val="00CA49D7"/>
    <w:rPr>
      <w:color w:val="800080" w:themeColor="followedHyperlink"/>
      <w:u w:val="single"/>
    </w:rPr>
  </w:style>
  <w:style w:type="character" w:styleId="UnresolvedMention">
    <w:name w:val="Unresolved Mention"/>
    <w:basedOn w:val="DefaultParagraphFont"/>
    <w:uiPriority w:val="99"/>
    <w:semiHidden/>
    <w:unhideWhenUsed/>
    <w:rsid w:val="00CA49D7"/>
    <w:rPr>
      <w:color w:val="605E5C"/>
      <w:shd w:val="clear" w:color="auto" w:fill="E1DFDD"/>
    </w:rPr>
  </w:style>
  <w:style w:type="paragraph" w:styleId="Revision">
    <w:name w:val="Revision"/>
    <w:hidden/>
    <w:uiPriority w:val="99"/>
    <w:semiHidden/>
    <w:rsid w:val="00E55529"/>
    <w:pPr>
      <w:spacing w:line="240" w:lineRule="auto"/>
    </w:pPr>
  </w:style>
  <w:style w:type="character" w:styleId="CommentReference">
    <w:name w:val="annotation reference"/>
    <w:basedOn w:val="DefaultParagraphFont"/>
    <w:uiPriority w:val="99"/>
    <w:semiHidden/>
    <w:unhideWhenUsed/>
    <w:rsid w:val="00E55529"/>
    <w:rPr>
      <w:sz w:val="16"/>
      <w:szCs w:val="16"/>
    </w:rPr>
  </w:style>
  <w:style w:type="paragraph" w:styleId="CommentText">
    <w:name w:val="annotation text"/>
    <w:basedOn w:val="Normal"/>
    <w:link w:val="CommentTextChar"/>
    <w:uiPriority w:val="99"/>
    <w:semiHidden/>
    <w:unhideWhenUsed/>
    <w:rsid w:val="00E55529"/>
    <w:pPr>
      <w:spacing w:line="240" w:lineRule="auto"/>
    </w:pPr>
    <w:rPr>
      <w:sz w:val="20"/>
      <w:szCs w:val="20"/>
    </w:rPr>
  </w:style>
  <w:style w:type="character" w:customStyle="1" w:styleId="CommentTextChar">
    <w:name w:val="Comment Text Char"/>
    <w:basedOn w:val="DefaultParagraphFont"/>
    <w:link w:val="CommentText"/>
    <w:uiPriority w:val="99"/>
    <w:semiHidden/>
    <w:rsid w:val="00E55529"/>
    <w:rPr>
      <w:sz w:val="20"/>
      <w:szCs w:val="20"/>
    </w:rPr>
  </w:style>
  <w:style w:type="paragraph" w:styleId="CommentSubject">
    <w:name w:val="annotation subject"/>
    <w:basedOn w:val="CommentText"/>
    <w:next w:val="CommentText"/>
    <w:link w:val="CommentSubjectChar"/>
    <w:uiPriority w:val="99"/>
    <w:semiHidden/>
    <w:unhideWhenUsed/>
    <w:rsid w:val="00E55529"/>
    <w:rPr>
      <w:b/>
      <w:bCs/>
    </w:rPr>
  </w:style>
  <w:style w:type="character" w:customStyle="1" w:styleId="CommentSubjectChar">
    <w:name w:val="Comment Subject Char"/>
    <w:basedOn w:val="CommentTextChar"/>
    <w:link w:val="CommentSubject"/>
    <w:uiPriority w:val="99"/>
    <w:semiHidden/>
    <w:rsid w:val="00E5552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94411">
      <w:bodyDiv w:val="1"/>
      <w:marLeft w:val="0"/>
      <w:marRight w:val="0"/>
      <w:marTop w:val="0"/>
      <w:marBottom w:val="0"/>
      <w:divBdr>
        <w:top w:val="none" w:sz="0" w:space="0" w:color="auto"/>
        <w:left w:val="none" w:sz="0" w:space="0" w:color="auto"/>
        <w:bottom w:val="none" w:sz="0" w:space="0" w:color="auto"/>
        <w:right w:val="none" w:sz="0" w:space="0" w:color="auto"/>
      </w:divBdr>
      <w:divsChild>
        <w:div w:id="1342052077">
          <w:marLeft w:val="480"/>
          <w:marRight w:val="0"/>
          <w:marTop w:val="0"/>
          <w:marBottom w:val="0"/>
          <w:divBdr>
            <w:top w:val="none" w:sz="0" w:space="0" w:color="auto"/>
            <w:left w:val="none" w:sz="0" w:space="0" w:color="auto"/>
            <w:bottom w:val="none" w:sz="0" w:space="0" w:color="auto"/>
            <w:right w:val="none" w:sz="0" w:space="0" w:color="auto"/>
          </w:divBdr>
          <w:divsChild>
            <w:div w:id="2538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1721">
      <w:bodyDiv w:val="1"/>
      <w:marLeft w:val="0"/>
      <w:marRight w:val="0"/>
      <w:marTop w:val="0"/>
      <w:marBottom w:val="0"/>
      <w:divBdr>
        <w:top w:val="none" w:sz="0" w:space="0" w:color="auto"/>
        <w:left w:val="none" w:sz="0" w:space="0" w:color="auto"/>
        <w:bottom w:val="none" w:sz="0" w:space="0" w:color="auto"/>
        <w:right w:val="none" w:sz="0" w:space="0" w:color="auto"/>
      </w:divBdr>
      <w:divsChild>
        <w:div w:id="248196077">
          <w:marLeft w:val="0"/>
          <w:marRight w:val="0"/>
          <w:marTop w:val="0"/>
          <w:marBottom w:val="0"/>
          <w:divBdr>
            <w:top w:val="none" w:sz="0" w:space="0" w:color="auto"/>
            <w:left w:val="none" w:sz="0" w:space="0" w:color="auto"/>
            <w:bottom w:val="none" w:sz="0" w:space="0" w:color="auto"/>
            <w:right w:val="none" w:sz="0" w:space="0" w:color="auto"/>
          </w:divBdr>
          <w:divsChild>
            <w:div w:id="1692803935">
              <w:marLeft w:val="0"/>
              <w:marRight w:val="0"/>
              <w:marTop w:val="0"/>
              <w:marBottom w:val="0"/>
              <w:divBdr>
                <w:top w:val="none" w:sz="0" w:space="0" w:color="auto"/>
                <w:left w:val="none" w:sz="0" w:space="0" w:color="auto"/>
                <w:bottom w:val="none" w:sz="0" w:space="0" w:color="auto"/>
                <w:right w:val="none" w:sz="0" w:space="0" w:color="auto"/>
              </w:divBdr>
              <w:divsChild>
                <w:div w:id="19932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0468">
      <w:bodyDiv w:val="1"/>
      <w:marLeft w:val="0"/>
      <w:marRight w:val="0"/>
      <w:marTop w:val="0"/>
      <w:marBottom w:val="0"/>
      <w:divBdr>
        <w:top w:val="none" w:sz="0" w:space="0" w:color="auto"/>
        <w:left w:val="none" w:sz="0" w:space="0" w:color="auto"/>
        <w:bottom w:val="none" w:sz="0" w:space="0" w:color="auto"/>
        <w:right w:val="none" w:sz="0" w:space="0" w:color="auto"/>
      </w:divBdr>
      <w:divsChild>
        <w:div w:id="1591088388">
          <w:marLeft w:val="0"/>
          <w:marRight w:val="0"/>
          <w:marTop w:val="0"/>
          <w:marBottom w:val="0"/>
          <w:divBdr>
            <w:top w:val="none" w:sz="0" w:space="0" w:color="auto"/>
            <w:left w:val="none" w:sz="0" w:space="0" w:color="auto"/>
            <w:bottom w:val="none" w:sz="0" w:space="0" w:color="auto"/>
            <w:right w:val="none" w:sz="0" w:space="0" w:color="auto"/>
          </w:divBdr>
          <w:divsChild>
            <w:div w:id="836965957">
              <w:marLeft w:val="0"/>
              <w:marRight w:val="0"/>
              <w:marTop w:val="0"/>
              <w:marBottom w:val="0"/>
              <w:divBdr>
                <w:top w:val="none" w:sz="0" w:space="0" w:color="auto"/>
                <w:left w:val="none" w:sz="0" w:space="0" w:color="auto"/>
                <w:bottom w:val="none" w:sz="0" w:space="0" w:color="auto"/>
                <w:right w:val="none" w:sz="0" w:space="0" w:color="auto"/>
              </w:divBdr>
              <w:divsChild>
                <w:div w:id="135530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81850">
      <w:bodyDiv w:val="1"/>
      <w:marLeft w:val="0"/>
      <w:marRight w:val="0"/>
      <w:marTop w:val="0"/>
      <w:marBottom w:val="0"/>
      <w:divBdr>
        <w:top w:val="none" w:sz="0" w:space="0" w:color="auto"/>
        <w:left w:val="none" w:sz="0" w:space="0" w:color="auto"/>
        <w:bottom w:val="none" w:sz="0" w:space="0" w:color="auto"/>
        <w:right w:val="none" w:sz="0" w:space="0" w:color="auto"/>
      </w:divBdr>
    </w:div>
    <w:div w:id="1834250337">
      <w:bodyDiv w:val="1"/>
      <w:marLeft w:val="0"/>
      <w:marRight w:val="0"/>
      <w:marTop w:val="0"/>
      <w:marBottom w:val="0"/>
      <w:divBdr>
        <w:top w:val="none" w:sz="0" w:space="0" w:color="auto"/>
        <w:left w:val="none" w:sz="0" w:space="0" w:color="auto"/>
        <w:bottom w:val="none" w:sz="0" w:space="0" w:color="auto"/>
        <w:right w:val="none" w:sz="0" w:space="0" w:color="auto"/>
      </w:divBdr>
      <w:divsChild>
        <w:div w:id="266350475">
          <w:marLeft w:val="480"/>
          <w:marRight w:val="0"/>
          <w:marTop w:val="0"/>
          <w:marBottom w:val="0"/>
          <w:divBdr>
            <w:top w:val="none" w:sz="0" w:space="0" w:color="auto"/>
            <w:left w:val="none" w:sz="0" w:space="0" w:color="auto"/>
            <w:bottom w:val="none" w:sz="0" w:space="0" w:color="auto"/>
            <w:right w:val="none" w:sz="0" w:space="0" w:color="auto"/>
          </w:divBdr>
          <w:divsChild>
            <w:div w:id="20789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11/2041-210X.13872" TargetMode="External"/><Relationship Id="rId21" Type="http://schemas.openxmlformats.org/officeDocument/2006/relationships/hyperlink" Target="https://doi.org/10.1016/j.ppees.2018.10.001" TargetMode="External"/><Relationship Id="rId42" Type="http://schemas.openxmlformats.org/officeDocument/2006/relationships/hyperlink" Target="https://doi.org/10.1016/j.flora.2012.09.009" TargetMode="External"/><Relationship Id="rId63" Type="http://schemas.openxmlformats.org/officeDocument/2006/relationships/hyperlink" Target="https://doi.org/10.1055/s-2006-924459" TargetMode="External"/><Relationship Id="rId84" Type="http://schemas.openxmlformats.org/officeDocument/2006/relationships/hyperlink" Target="https://doi.org/10.3390/ijms21145143" TargetMode="External"/><Relationship Id="rId138" Type="http://schemas.openxmlformats.org/officeDocument/2006/relationships/footer" Target="footer1.xml"/><Relationship Id="rId107" Type="http://schemas.openxmlformats.org/officeDocument/2006/relationships/hyperlink" Target="https://doi.org/10.1093/dnares/dsr014" TargetMode="External"/><Relationship Id="rId11" Type="http://schemas.openxmlformats.org/officeDocument/2006/relationships/image" Target="media/image1.png"/><Relationship Id="rId32" Type="http://schemas.openxmlformats.org/officeDocument/2006/relationships/hyperlink" Target="https://doi.org/10.1111/j.1399-3054.1981.tb02738.x" TargetMode="External"/><Relationship Id="rId37" Type="http://schemas.openxmlformats.org/officeDocument/2006/relationships/hyperlink" Target="https://doi.org/10.1002/ajb2.1779" TargetMode="External"/><Relationship Id="rId53" Type="http://schemas.openxmlformats.org/officeDocument/2006/relationships/hyperlink" Target="https://doi.org/10.1103/PhysRevE.88.034701" TargetMode="External"/><Relationship Id="rId58" Type="http://schemas.openxmlformats.org/officeDocument/2006/relationships/hyperlink" Target="https://doi.org/10.1093/molbev/msr125" TargetMode="External"/><Relationship Id="rId74" Type="http://schemas.openxmlformats.org/officeDocument/2006/relationships/hyperlink" Target="https://doi.org/10.1016/j.phytochem.2010.11.024" TargetMode="External"/><Relationship Id="rId79" Type="http://schemas.openxmlformats.org/officeDocument/2006/relationships/hyperlink" Target="https://doi.org/10.2307/2261474" TargetMode="External"/><Relationship Id="rId102" Type="http://schemas.openxmlformats.org/officeDocument/2006/relationships/hyperlink" Target="https://doi.org/10.4161/psb.6.12.18192" TargetMode="External"/><Relationship Id="rId123" Type="http://schemas.openxmlformats.org/officeDocument/2006/relationships/hyperlink" Target="https://doi.org/10.1186/1477-3155-8-20" TargetMode="External"/><Relationship Id="rId128" Type="http://schemas.openxmlformats.org/officeDocument/2006/relationships/image" Target="media/image13.png"/><Relationship Id="rId5" Type="http://schemas.openxmlformats.org/officeDocument/2006/relationships/footnotes" Target="footnotes.xml"/><Relationship Id="rId90" Type="http://schemas.openxmlformats.org/officeDocument/2006/relationships/hyperlink" Target="https://doi.org/10.3390/ijms231911514" TargetMode="External"/><Relationship Id="rId95" Type="http://schemas.openxmlformats.org/officeDocument/2006/relationships/hyperlink" Target="https://doi.org/10.3762/bjnano.7.59" TargetMode="External"/><Relationship Id="rId22" Type="http://schemas.openxmlformats.org/officeDocument/2006/relationships/hyperlink" Target="https://doi.org/10.1016/j.ppees.2018.10.001" TargetMode="External"/><Relationship Id="rId27" Type="http://schemas.openxmlformats.org/officeDocument/2006/relationships/hyperlink" Target="https://doi.org/10.1111/nph.15723" TargetMode="External"/><Relationship Id="rId43" Type="http://schemas.openxmlformats.org/officeDocument/2006/relationships/hyperlink" Target="https://doi.org/10.1016/S0169-5347(01)02269-8" TargetMode="External"/><Relationship Id="rId48" Type="http://schemas.openxmlformats.org/officeDocument/2006/relationships/hyperlink" Target="https://doi.org/10.3389/fonc.2013.00202" TargetMode="External"/><Relationship Id="rId64" Type="http://schemas.openxmlformats.org/officeDocument/2006/relationships/hyperlink" Target="https://doi.org/10.1055/s-2006-924459" TargetMode="External"/><Relationship Id="rId69" Type="http://schemas.openxmlformats.org/officeDocument/2006/relationships/hyperlink" Target="https://doi.org/10.1073/pnas.2022724118" TargetMode="External"/><Relationship Id="rId113" Type="http://schemas.openxmlformats.org/officeDocument/2006/relationships/hyperlink" Target="https://doi.org/10.1038/s41598-017-12324-4" TargetMode="External"/><Relationship Id="rId118" Type="http://schemas.openxmlformats.org/officeDocument/2006/relationships/hyperlink" Target="https://doi.org/10.2307/2261355" TargetMode="External"/><Relationship Id="rId134" Type="http://schemas.openxmlformats.org/officeDocument/2006/relationships/image" Target="media/image19.emf"/><Relationship Id="rId139" Type="http://schemas.openxmlformats.org/officeDocument/2006/relationships/fontTable" Target="fontTable.xml"/><Relationship Id="rId80" Type="http://schemas.openxmlformats.org/officeDocument/2006/relationships/hyperlink" Target="https://doi.org/10.1111/nph.16726" TargetMode="External"/><Relationship Id="rId85" Type="http://schemas.openxmlformats.org/officeDocument/2006/relationships/hyperlink" Target="https://doi.org/10.3390/ijms21145143" TargetMode="External"/><Relationship Id="rId12" Type="http://schemas.openxmlformats.org/officeDocument/2006/relationships/hyperlink" Target="http://beast.bio.ed.ac.uk/Tracer" TargetMode="External"/><Relationship Id="rId17" Type="http://schemas.openxmlformats.org/officeDocument/2006/relationships/image" Target="media/image5.png"/><Relationship Id="rId33" Type="http://schemas.openxmlformats.org/officeDocument/2006/relationships/hyperlink" Target="https://doi.org/10.1111/j.1399-3054.1981.tb02738.x" TargetMode="External"/><Relationship Id="rId38" Type="http://schemas.openxmlformats.org/officeDocument/2006/relationships/hyperlink" Target="https://doi.org/10.1086/701433" TargetMode="External"/><Relationship Id="rId59" Type="http://schemas.openxmlformats.org/officeDocument/2006/relationships/hyperlink" Target="https://doi.org/10.1002/ece3.6230" TargetMode="External"/><Relationship Id="rId103" Type="http://schemas.openxmlformats.org/officeDocument/2006/relationships/hyperlink" Target="https://doi.org/10.4161/psb.6.12.18192" TargetMode="External"/><Relationship Id="rId108" Type="http://schemas.openxmlformats.org/officeDocument/2006/relationships/hyperlink" Target="https://doi.org/10.1111/1442-1984.12290" TargetMode="External"/><Relationship Id="rId124" Type="http://schemas.openxmlformats.org/officeDocument/2006/relationships/image" Target="media/image9.png"/><Relationship Id="rId129" Type="http://schemas.openxmlformats.org/officeDocument/2006/relationships/image" Target="media/image14.png"/><Relationship Id="rId54" Type="http://schemas.openxmlformats.org/officeDocument/2006/relationships/hyperlink" Target="https://doi.org/10.1103/PhysRevE.88.034701" TargetMode="External"/><Relationship Id="rId70" Type="http://schemas.openxmlformats.org/officeDocument/2006/relationships/hyperlink" Target="https://doi.org/10.1073/pnas.2022724118" TargetMode="External"/><Relationship Id="rId75" Type="http://schemas.openxmlformats.org/officeDocument/2006/relationships/hyperlink" Target="https://doi.org/10.1016/j.phytochem.2010.11.024" TargetMode="External"/><Relationship Id="rId91" Type="http://schemas.openxmlformats.org/officeDocument/2006/relationships/hyperlink" Target="https://doi.org/10.3390/ijms231911514" TargetMode="External"/><Relationship Id="rId96" Type="http://schemas.openxmlformats.org/officeDocument/2006/relationships/hyperlink" Target="https://doi.org/10.1371/journal.pone.0009490" TargetMode="External"/><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hyperlink" Target="https://doi.org/10.1093/jxb/erp349" TargetMode="External"/><Relationship Id="rId28" Type="http://schemas.openxmlformats.org/officeDocument/2006/relationships/hyperlink" Target="https://doi.org/10.1007/s12033-011-9462-y" TargetMode="External"/><Relationship Id="rId49" Type="http://schemas.openxmlformats.org/officeDocument/2006/relationships/hyperlink" Target="https://doi.org/10.1371/journal.pone.0171078" TargetMode="External"/><Relationship Id="rId114" Type="http://schemas.openxmlformats.org/officeDocument/2006/relationships/hyperlink" Target="https://doi.org/10.1098/rspb.2018.0012" TargetMode="External"/><Relationship Id="rId119" Type="http://schemas.openxmlformats.org/officeDocument/2006/relationships/hyperlink" Target="https://doi.org/10.2307/2261355" TargetMode="External"/><Relationship Id="rId44" Type="http://schemas.openxmlformats.org/officeDocument/2006/relationships/hyperlink" Target="https://doi.org/10.1016/S0169-5347(01)02269-8" TargetMode="External"/><Relationship Id="rId60" Type="http://schemas.openxmlformats.org/officeDocument/2006/relationships/hyperlink" Target="https://doi.org/10.1002/ece3.6230" TargetMode="External"/><Relationship Id="rId65" Type="http://schemas.openxmlformats.org/officeDocument/2006/relationships/hyperlink" Target="https://doi.org/10.1186/1471-2148-14-82" TargetMode="External"/><Relationship Id="rId81" Type="http://schemas.openxmlformats.org/officeDocument/2006/relationships/hyperlink" Target="https://doi.org/10.1111/nph.16726" TargetMode="External"/><Relationship Id="rId86" Type="http://schemas.openxmlformats.org/officeDocument/2006/relationships/hyperlink" Target="https://doi.org/10.4161/psb.24685" TargetMode="External"/><Relationship Id="rId130" Type="http://schemas.openxmlformats.org/officeDocument/2006/relationships/image" Target="media/image15.emf"/><Relationship Id="rId135" Type="http://schemas.openxmlformats.org/officeDocument/2006/relationships/image" Target="media/image20.emf"/><Relationship Id="rId13" Type="http://schemas.openxmlformats.org/officeDocument/2006/relationships/hyperlink" Target="https://automeris.io/WebPlotDigitizer/" TargetMode="External"/><Relationship Id="rId18" Type="http://schemas.openxmlformats.org/officeDocument/2006/relationships/image" Target="media/image6.png"/><Relationship Id="rId39" Type="http://schemas.openxmlformats.org/officeDocument/2006/relationships/hyperlink" Target="https://doi.org/10.1086/701433" TargetMode="External"/><Relationship Id="rId109" Type="http://schemas.openxmlformats.org/officeDocument/2006/relationships/hyperlink" Target="https://doi.org/10.1111/1442-1984.12290" TargetMode="External"/><Relationship Id="rId34" Type="http://schemas.openxmlformats.org/officeDocument/2006/relationships/hyperlink" Target="https://doi.org/10.1177/0049124104268644" TargetMode="External"/><Relationship Id="rId50" Type="http://schemas.openxmlformats.org/officeDocument/2006/relationships/hyperlink" Target="https://doi.org/10.1371/journal.pone.0171078" TargetMode="External"/><Relationship Id="rId55" Type="http://schemas.openxmlformats.org/officeDocument/2006/relationships/hyperlink" Target="https://doi.org/10.12688/f1000research.9107.1" TargetMode="External"/><Relationship Id="rId76" Type="http://schemas.openxmlformats.org/officeDocument/2006/relationships/hyperlink" Target="https://doi.org/10.1093/aob/mcab093" TargetMode="External"/><Relationship Id="rId97" Type="http://schemas.openxmlformats.org/officeDocument/2006/relationships/hyperlink" Target="https://doi.org/10.1371/journal.pone.0009490" TargetMode="External"/><Relationship Id="rId104" Type="http://schemas.openxmlformats.org/officeDocument/2006/relationships/hyperlink" Target="https://doi.org/10.3390/fluids5010033" TargetMode="External"/><Relationship Id="rId120" Type="http://schemas.openxmlformats.org/officeDocument/2006/relationships/hyperlink" Target="https://doi.org/10.2307/2413599" TargetMode="External"/><Relationship Id="rId125" Type="http://schemas.openxmlformats.org/officeDocument/2006/relationships/image" Target="media/image10.png"/><Relationship Id="rId141" Type="http://schemas.openxmlformats.org/officeDocument/2006/relationships/theme" Target="theme/theme1.xml"/><Relationship Id="rId7" Type="http://schemas.openxmlformats.org/officeDocument/2006/relationships/comments" Target="comments.xml"/><Relationship Id="rId71" Type="http://schemas.openxmlformats.org/officeDocument/2006/relationships/hyperlink" Target="https://www.biodiversitylibrary.org/item/27249" TargetMode="External"/><Relationship Id="rId92" Type="http://schemas.openxmlformats.org/officeDocument/2006/relationships/hyperlink" Target="https://doi.org/10.1002/bies.201200175" TargetMode="External"/><Relationship Id="rId2" Type="http://schemas.openxmlformats.org/officeDocument/2006/relationships/styles" Target="styles.xml"/><Relationship Id="rId29" Type="http://schemas.openxmlformats.org/officeDocument/2006/relationships/hyperlink" Target="https://doi.org/10.1007/s12033-011-9462-y" TargetMode="External"/><Relationship Id="rId24" Type="http://schemas.openxmlformats.org/officeDocument/2006/relationships/hyperlink" Target="https://doi.org/10.1093/jxb/erp349" TargetMode="External"/><Relationship Id="rId40" Type="http://schemas.openxmlformats.org/officeDocument/2006/relationships/hyperlink" Target="https://www.darwinproject.ac.uk/letter/?docId=letters/DCP-LETT-10085.xml" TargetMode="External"/><Relationship Id="rId45" Type="http://schemas.openxmlformats.org/officeDocument/2006/relationships/hyperlink" Target="https://doi.org/10.1038/nature03185" TargetMode="External"/><Relationship Id="rId66" Type="http://schemas.openxmlformats.org/officeDocument/2006/relationships/hyperlink" Target="https://doi.org/10.1186/1471-2148-14-82" TargetMode="External"/><Relationship Id="rId87" Type="http://schemas.openxmlformats.org/officeDocument/2006/relationships/hyperlink" Target="https://doi.org/10.4161/psb.24685" TargetMode="External"/><Relationship Id="rId110" Type="http://schemas.openxmlformats.org/officeDocument/2006/relationships/hyperlink" Target="https://doi.org/10.1242/jeb.034280" TargetMode="External"/><Relationship Id="rId115" Type="http://schemas.openxmlformats.org/officeDocument/2006/relationships/hyperlink" Target="https://doi.org/10.1098/rspb.2018.0012" TargetMode="External"/><Relationship Id="rId131" Type="http://schemas.openxmlformats.org/officeDocument/2006/relationships/image" Target="media/image16.emf"/><Relationship Id="rId136" Type="http://schemas.openxmlformats.org/officeDocument/2006/relationships/image" Target="media/image21.emf"/><Relationship Id="rId61" Type="http://schemas.openxmlformats.org/officeDocument/2006/relationships/hyperlink" Target="https://doi.org/10.1007/978-3-662-07255-4_21" TargetMode="External"/><Relationship Id="rId82" Type="http://schemas.openxmlformats.org/officeDocument/2006/relationships/hyperlink" Target="https://doi.org/10.2307/2446558"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doi.org/10.1016/j.cub.2015.11.057" TargetMode="External"/><Relationship Id="rId35" Type="http://schemas.openxmlformats.org/officeDocument/2006/relationships/hyperlink" Target="https://doi.org/10.1177/0049124104268644" TargetMode="External"/><Relationship Id="rId56" Type="http://schemas.openxmlformats.org/officeDocument/2006/relationships/hyperlink" Target="https://doi.org/10.12688/f1000research.9107.1" TargetMode="External"/><Relationship Id="rId77" Type="http://schemas.openxmlformats.org/officeDocument/2006/relationships/hyperlink" Target="https://doi.org/10.1093/aob/mcab093" TargetMode="External"/><Relationship Id="rId100" Type="http://schemas.openxmlformats.org/officeDocument/2006/relationships/hyperlink" Target="https://doi.org/10.1073/pnas.2002707117" TargetMode="External"/><Relationship Id="rId105" Type="http://schemas.openxmlformats.org/officeDocument/2006/relationships/hyperlink" Target="https://doi.org/10.3390/fluids5010033" TargetMode="External"/><Relationship Id="rId126" Type="http://schemas.openxmlformats.org/officeDocument/2006/relationships/image" Target="media/image11.png"/><Relationship Id="rId8" Type="http://schemas.microsoft.com/office/2011/relationships/commentsExtended" Target="commentsExtended.xml"/><Relationship Id="rId51" Type="http://schemas.openxmlformats.org/officeDocument/2006/relationships/hyperlink" Target="https://doi.org/10.1111/ecog.04434" TargetMode="External"/><Relationship Id="rId72" Type="http://schemas.openxmlformats.org/officeDocument/2006/relationships/hyperlink" Target="https://doi.org/10.2307/1935202" TargetMode="External"/><Relationship Id="rId93" Type="http://schemas.openxmlformats.org/officeDocument/2006/relationships/hyperlink" Target="https://doi.org/10.1002/bies.201200175" TargetMode="External"/><Relationship Id="rId98" Type="http://schemas.openxmlformats.org/officeDocument/2006/relationships/hyperlink" Target="https://doi.org/10.55360/cpn361.br152" TargetMode="External"/><Relationship Id="rId121" Type="http://schemas.openxmlformats.org/officeDocument/2006/relationships/hyperlink" Target="https://doi.org/10.2307/2413599" TargetMode="External"/><Relationship Id="rId3" Type="http://schemas.openxmlformats.org/officeDocument/2006/relationships/settings" Target="settings.xml"/><Relationship Id="rId25" Type="http://schemas.openxmlformats.org/officeDocument/2006/relationships/hyperlink" Target="https://doi.org/10.1007/BF02294359" TargetMode="External"/><Relationship Id="rId46" Type="http://schemas.openxmlformats.org/officeDocument/2006/relationships/hyperlink" Target="https://doi.org/10.1038/nature03185" TargetMode="External"/><Relationship Id="rId67" Type="http://schemas.openxmlformats.org/officeDocument/2006/relationships/hyperlink" Target="https://doi.org/10.1021/acs.jproteome.6b00224" TargetMode="External"/><Relationship Id="rId116" Type="http://schemas.openxmlformats.org/officeDocument/2006/relationships/hyperlink" Target="https://doi.org/10.1111/2041-210X.13872" TargetMode="External"/><Relationship Id="rId137" Type="http://schemas.openxmlformats.org/officeDocument/2006/relationships/image" Target="media/image22.emf"/><Relationship Id="rId20" Type="http://schemas.openxmlformats.org/officeDocument/2006/relationships/image" Target="media/image8.png"/><Relationship Id="rId41" Type="http://schemas.openxmlformats.org/officeDocument/2006/relationships/hyperlink" Target="https://doi.org/10.1016/j.flora.2012.09.009" TargetMode="External"/><Relationship Id="rId62" Type="http://schemas.openxmlformats.org/officeDocument/2006/relationships/hyperlink" Target="https://doi.org/10.1007/978-3-662-07255-4_21" TargetMode="External"/><Relationship Id="rId83" Type="http://schemas.openxmlformats.org/officeDocument/2006/relationships/hyperlink" Target="https://doi.org/10.2307/2446558" TargetMode="External"/><Relationship Id="rId88" Type="http://schemas.openxmlformats.org/officeDocument/2006/relationships/hyperlink" Target="https://doi.org/10.1371/journal.pone.0045735" TargetMode="External"/><Relationship Id="rId111" Type="http://schemas.openxmlformats.org/officeDocument/2006/relationships/hyperlink" Target="https://doi.org/10.1242/jeb.034280" TargetMode="External"/><Relationship Id="rId132" Type="http://schemas.openxmlformats.org/officeDocument/2006/relationships/image" Target="media/image17.emf"/><Relationship Id="rId15" Type="http://schemas.openxmlformats.org/officeDocument/2006/relationships/image" Target="media/image3.png"/><Relationship Id="rId36" Type="http://schemas.openxmlformats.org/officeDocument/2006/relationships/hyperlink" Target="https://doi.org/10.1002/ajb2.1779" TargetMode="External"/><Relationship Id="rId57" Type="http://schemas.openxmlformats.org/officeDocument/2006/relationships/hyperlink" Target="https://doi.org/10.1093/molbev/msr125" TargetMode="External"/><Relationship Id="rId106" Type="http://schemas.openxmlformats.org/officeDocument/2006/relationships/hyperlink" Target="https://doi.org/10.1093/dnares/dsr014" TargetMode="External"/><Relationship Id="rId127" Type="http://schemas.openxmlformats.org/officeDocument/2006/relationships/image" Target="media/image12.png"/><Relationship Id="rId10" Type="http://schemas.microsoft.com/office/2018/08/relationships/commentsExtensible" Target="commentsExtensible.xml"/><Relationship Id="rId31" Type="http://schemas.openxmlformats.org/officeDocument/2006/relationships/hyperlink" Target="https://doi.org/10.1016/j.cub.2015.11.057" TargetMode="External"/><Relationship Id="rId52" Type="http://schemas.openxmlformats.org/officeDocument/2006/relationships/hyperlink" Target="https://doi.org/10.1111/ecog.04434" TargetMode="External"/><Relationship Id="rId73" Type="http://schemas.openxmlformats.org/officeDocument/2006/relationships/hyperlink" Target="https://doi.org/10.2307/1935202" TargetMode="External"/><Relationship Id="rId78" Type="http://schemas.openxmlformats.org/officeDocument/2006/relationships/hyperlink" Target="https://doi.org/10.2307/2261474" TargetMode="External"/><Relationship Id="rId94" Type="http://schemas.openxmlformats.org/officeDocument/2006/relationships/hyperlink" Target="https://doi.org/10.3762/bjnano.7.59" TargetMode="External"/><Relationship Id="rId99" Type="http://schemas.openxmlformats.org/officeDocument/2006/relationships/hyperlink" Target="https://doi.org/10.55360/cpn361.br152" TargetMode="External"/><Relationship Id="rId101" Type="http://schemas.openxmlformats.org/officeDocument/2006/relationships/hyperlink" Target="https://doi.org/10.1073/pnas.2002707117" TargetMode="External"/><Relationship Id="rId122" Type="http://schemas.openxmlformats.org/officeDocument/2006/relationships/hyperlink" Target="https://doi.org/10.1186/1477-3155-8-20" TargetMode="External"/><Relationship Id="rId4" Type="http://schemas.openxmlformats.org/officeDocument/2006/relationships/webSettings" Target="webSettings.xml"/><Relationship Id="rId9" Type="http://schemas.microsoft.com/office/2016/09/relationships/commentsIds" Target="commentsIds.xml"/><Relationship Id="rId26" Type="http://schemas.openxmlformats.org/officeDocument/2006/relationships/hyperlink" Target="https://doi.org/10.1111/nph.15723" TargetMode="External"/><Relationship Id="rId47" Type="http://schemas.openxmlformats.org/officeDocument/2006/relationships/hyperlink" Target="https://doi.org/10.3389/fonc.2013.00202" TargetMode="External"/><Relationship Id="rId68" Type="http://schemas.openxmlformats.org/officeDocument/2006/relationships/hyperlink" Target="https://doi.org/10.1021/acs.jproteome.6b00224" TargetMode="External"/><Relationship Id="rId89" Type="http://schemas.openxmlformats.org/officeDocument/2006/relationships/hyperlink" Target="https://doi.org/10.1371/journal.pone.0045735" TargetMode="External"/><Relationship Id="rId112" Type="http://schemas.openxmlformats.org/officeDocument/2006/relationships/hyperlink" Target="https://doi.org/10.1038/s41598-017-12324-4" TargetMode="External"/><Relationship Id="rId133" Type="http://schemas.openxmlformats.org/officeDocument/2006/relationships/image" Target="media/image18.emf"/><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B4E7D-1F8C-9549-B72A-663B8A670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66</Pages>
  <Words>17458</Words>
  <Characters>99516</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8</cp:revision>
  <dcterms:created xsi:type="dcterms:W3CDTF">2023-11-12T12:11:00Z</dcterms:created>
  <dcterms:modified xsi:type="dcterms:W3CDTF">2023-11-12T21:27:00Z</dcterms:modified>
</cp:coreProperties>
</file>